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7801B6" w14:textId="77777777" w:rsidR="0012049E" w:rsidRPr="0012049E" w:rsidRDefault="0012049E" w:rsidP="00524CDB">
      <w:pPr>
        <w:shd w:val="clear" w:color="auto" w:fill="121F3D"/>
        <w:spacing w:before="161" w:after="0" w:line="240" w:lineRule="auto"/>
        <w:outlineLvl w:val="0"/>
        <w:rPr>
          <w:rFonts w:ascii="Roboto" w:eastAsia="Times New Roman" w:hAnsi="Roboto" w:cs="Times New Roman"/>
          <w:b/>
          <w:bCs/>
          <w:color w:val="EFF3F8"/>
          <w:kern w:val="36"/>
          <w:sz w:val="48"/>
          <w:szCs w:val="48"/>
          <w:lang w:eastAsia="es-CO"/>
        </w:rPr>
      </w:pPr>
      <w:r w:rsidRPr="0012049E">
        <w:rPr>
          <w:rFonts w:ascii="Roboto" w:eastAsia="Times New Roman" w:hAnsi="Roboto" w:cs="Times New Roman"/>
          <w:b/>
          <w:bCs/>
          <w:color w:val="EFF3F8"/>
          <w:kern w:val="36"/>
          <w:sz w:val="48"/>
          <w:szCs w:val="48"/>
          <w:lang w:eastAsia="es-CO"/>
        </w:rPr>
        <w:t>¿Por qué aprender Programación Orientada a Objetos?</w:t>
      </w:r>
    </w:p>
    <w:p w14:paraId="63C539AE" w14:textId="77777777" w:rsidR="0012049E" w:rsidRDefault="0012049E" w:rsidP="00524CDB">
      <w:pPr>
        <w:pStyle w:val="NormalWeb"/>
        <w:numPr>
          <w:ilvl w:val="0"/>
          <w:numId w:val="1"/>
        </w:numPr>
        <w:shd w:val="clear" w:color="auto" w:fill="121F3D"/>
        <w:spacing w:before="0" w:beforeAutospacing="0" w:after="0" w:afterAutospacing="0"/>
        <w:rPr>
          <w:rFonts w:ascii="Roboto" w:hAnsi="Roboto"/>
          <w:color w:val="BECDE3"/>
        </w:rPr>
      </w:pPr>
      <w:r>
        <w:rPr>
          <w:rStyle w:val="Textoennegrita"/>
          <w:rFonts w:ascii="Roboto" w:hAnsi="Roboto"/>
          <w:color w:val="BECDE3"/>
        </w:rPr>
        <w:t>Vas a programar más rápido</w:t>
      </w:r>
      <w:r>
        <w:rPr>
          <w:rFonts w:ascii="Roboto" w:hAnsi="Roboto"/>
          <w:color w:val="BECDE3"/>
        </w:rPr>
        <w:t>. Tener un análisis previo de lo que estás realizando te ayudará a generar código mucho más veloz</w:t>
      </w:r>
    </w:p>
    <w:p w14:paraId="2042A4E6" w14:textId="77777777" w:rsidR="0012049E" w:rsidRDefault="0012049E" w:rsidP="00524CDB">
      <w:pPr>
        <w:pStyle w:val="NormalWeb"/>
        <w:numPr>
          <w:ilvl w:val="0"/>
          <w:numId w:val="1"/>
        </w:numPr>
        <w:shd w:val="clear" w:color="auto" w:fill="121F3D"/>
        <w:spacing w:before="0" w:beforeAutospacing="0" w:after="0" w:afterAutospacing="0"/>
        <w:rPr>
          <w:rFonts w:ascii="Roboto" w:hAnsi="Roboto"/>
          <w:color w:val="BECDE3"/>
        </w:rPr>
      </w:pPr>
      <w:r>
        <w:rPr>
          <w:rStyle w:val="Textoennegrita"/>
          <w:rFonts w:ascii="Roboto" w:hAnsi="Roboto"/>
          <w:color w:val="BECDE3"/>
        </w:rPr>
        <w:t>Dejas de ser Programador Jr</w:t>
      </w:r>
      <w:r>
        <w:rPr>
          <w:rFonts w:ascii="Roboto" w:hAnsi="Roboto"/>
          <w:color w:val="BECDE3"/>
        </w:rPr>
        <w:t>. Podrás responder preguntas como ¿Qué es encapsulamiento?, ¿Qué es Abstracción?, ¿Qué es Herencia?, ¿Qué es Polimorfismo? en futuras entrevistas de trabajo</w:t>
      </w:r>
    </w:p>
    <w:p w14:paraId="37BCD97B" w14:textId="77777777" w:rsidR="0012049E" w:rsidRDefault="0012049E" w:rsidP="00524CDB">
      <w:pPr>
        <w:pStyle w:val="NormalWeb"/>
        <w:numPr>
          <w:ilvl w:val="0"/>
          <w:numId w:val="1"/>
        </w:numPr>
        <w:shd w:val="clear" w:color="auto" w:fill="121F3D"/>
        <w:spacing w:before="0" w:beforeAutospacing="0" w:after="0" w:afterAutospacing="0"/>
        <w:rPr>
          <w:rFonts w:ascii="Roboto" w:hAnsi="Roboto"/>
          <w:color w:val="BECDE3"/>
        </w:rPr>
      </w:pPr>
      <w:r>
        <w:rPr>
          <w:rStyle w:val="Textoennegrita"/>
          <w:rFonts w:ascii="Roboto" w:hAnsi="Roboto"/>
          <w:color w:val="BECDE3"/>
        </w:rPr>
        <w:t>Dejar de Copiar y Pegar Código</w:t>
      </w:r>
      <w:r>
        <w:rPr>
          <w:rFonts w:ascii="Roboto" w:hAnsi="Roboto"/>
          <w:color w:val="BECDE3"/>
        </w:rPr>
        <w:t>.</w:t>
      </w:r>
    </w:p>
    <w:p w14:paraId="4227C7F1" w14:textId="1EBA0805" w:rsidR="002973FF" w:rsidRDefault="002973FF" w:rsidP="00524CDB">
      <w:pPr>
        <w:spacing w:after="0" w:line="240" w:lineRule="auto"/>
      </w:pPr>
    </w:p>
    <w:p w14:paraId="7CF2D6FF" w14:textId="19C8A1A5" w:rsidR="00524CDB" w:rsidRDefault="00524CDB" w:rsidP="00524CDB">
      <w:pPr>
        <w:spacing w:after="0" w:line="240" w:lineRule="auto"/>
      </w:pPr>
      <w:r>
        <w:t>La programación orientada a objetos tiene cuatro características principales:</w:t>
      </w:r>
    </w:p>
    <w:p w14:paraId="0B2F02A1" w14:textId="77777777" w:rsidR="00524CDB" w:rsidRDefault="00524CDB" w:rsidP="00524CDB">
      <w:pPr>
        <w:spacing w:after="0" w:line="240" w:lineRule="auto"/>
      </w:pPr>
      <w:r w:rsidRPr="00524CDB">
        <w:rPr>
          <w:b/>
          <w:bCs/>
        </w:rPr>
        <w:t>Encapsulamiento</w:t>
      </w:r>
      <w:r>
        <w:t>. Quiere decir que oculta datos mediante código.</w:t>
      </w:r>
    </w:p>
    <w:p w14:paraId="2584960F" w14:textId="77777777" w:rsidR="00524CDB" w:rsidRDefault="00524CDB" w:rsidP="00524CDB">
      <w:pPr>
        <w:spacing w:after="0" w:line="240" w:lineRule="auto"/>
      </w:pPr>
      <w:r w:rsidRPr="00524CDB">
        <w:rPr>
          <w:b/>
          <w:bCs/>
        </w:rPr>
        <w:t>Abstracción</w:t>
      </w:r>
      <w:r>
        <w:t>. Es como se pueden representar los objetos en modo de código.</w:t>
      </w:r>
    </w:p>
    <w:p w14:paraId="6A7D806F" w14:textId="77777777" w:rsidR="00524CDB" w:rsidRDefault="00524CDB" w:rsidP="00524CDB">
      <w:pPr>
        <w:spacing w:after="0" w:line="240" w:lineRule="auto"/>
      </w:pPr>
      <w:r w:rsidRPr="00524CDB">
        <w:rPr>
          <w:b/>
          <w:bCs/>
        </w:rPr>
        <w:t>Herencia</w:t>
      </w:r>
      <w:r>
        <w:t>. Es donde una clase nueva se crea a partir de una clase existente.</w:t>
      </w:r>
    </w:p>
    <w:p w14:paraId="6BB50AFF" w14:textId="77777777" w:rsidR="00524CDB" w:rsidRDefault="00524CDB" w:rsidP="00524CDB">
      <w:pPr>
        <w:spacing w:after="0" w:line="240" w:lineRule="auto"/>
      </w:pPr>
      <w:r w:rsidRPr="00524CDB">
        <w:rPr>
          <w:b/>
          <w:bCs/>
        </w:rPr>
        <w:t>Polimorfismo</w:t>
      </w:r>
      <w:r>
        <w:t>. Se refiere a la propiedad por la que es posible enviar mensajes sintácticamente iguales a objetos de tipos distintos.</w:t>
      </w:r>
    </w:p>
    <w:p w14:paraId="1B73CF53" w14:textId="77777777" w:rsidR="00524CDB" w:rsidRDefault="00524CDB" w:rsidP="00524CDB">
      <w:pPr>
        <w:spacing w:after="0" w:line="240" w:lineRule="auto"/>
      </w:pPr>
      <w:r>
        <w:t xml:space="preserve">En este curso, </w:t>
      </w:r>
      <w:proofErr w:type="gramStart"/>
      <w:r>
        <w:t>los pasos a seguir será</w:t>
      </w:r>
      <w:proofErr w:type="gramEnd"/>
      <w:r>
        <w:t>.</w:t>
      </w:r>
    </w:p>
    <w:p w14:paraId="44E57234" w14:textId="77777777" w:rsidR="00524CDB" w:rsidRDefault="00524CDB" w:rsidP="00524CDB">
      <w:pPr>
        <w:spacing w:after="0" w:line="240" w:lineRule="auto"/>
      </w:pPr>
      <w:proofErr w:type="spellStart"/>
      <w:r>
        <w:t>Analisis</w:t>
      </w:r>
      <w:proofErr w:type="spellEnd"/>
    </w:p>
    <w:p w14:paraId="315B0092" w14:textId="77777777" w:rsidR="00524CDB" w:rsidRDefault="00524CDB" w:rsidP="00524CDB">
      <w:pPr>
        <w:spacing w:after="0" w:line="240" w:lineRule="auto"/>
      </w:pPr>
      <w:r>
        <w:t>Plasmar</w:t>
      </w:r>
    </w:p>
    <w:p w14:paraId="0B31A60D" w14:textId="77777777" w:rsidR="00524CDB" w:rsidRDefault="00524CDB" w:rsidP="00524CDB">
      <w:pPr>
        <w:spacing w:after="0" w:line="240" w:lineRule="auto"/>
      </w:pPr>
      <w:r>
        <w:t>Programar</w:t>
      </w:r>
    </w:p>
    <w:p w14:paraId="1DFCE6E0" w14:textId="2A4B2477" w:rsidR="00414B0A" w:rsidRDefault="00524CDB" w:rsidP="00524CDB">
      <w:pPr>
        <w:spacing w:after="0" w:line="240" w:lineRule="auto"/>
      </w:pPr>
      <w:r>
        <w:t xml:space="preserve">La mayoría solo aprende a hacer esto en un lenguajes de </w:t>
      </w:r>
      <w:proofErr w:type="spellStart"/>
      <w:proofErr w:type="gramStart"/>
      <w:r>
        <w:t>programación,a</w:t>
      </w:r>
      <w:proofErr w:type="spellEnd"/>
      <w:proofErr w:type="gramEnd"/>
      <w:r>
        <w:t xml:space="preserve"> </w:t>
      </w:r>
      <w:proofErr w:type="spellStart"/>
      <w:r>
        <w:t>quí</w:t>
      </w:r>
      <w:proofErr w:type="spellEnd"/>
      <w:r>
        <w:t xml:space="preserve"> se tiene una variabilidad</w:t>
      </w:r>
      <w:r w:rsidR="00414B0A">
        <w:t>.</w:t>
      </w:r>
    </w:p>
    <w:p w14:paraId="1FC2A434" w14:textId="0922107F" w:rsidR="00414B0A" w:rsidRDefault="00414B0A" w:rsidP="00524CDB">
      <w:pPr>
        <w:spacing w:after="0" w:line="240" w:lineRule="auto"/>
      </w:pPr>
    </w:p>
    <w:p w14:paraId="32C0DBBF" w14:textId="77777777" w:rsidR="00414B0A" w:rsidRDefault="00414B0A" w:rsidP="00414B0A">
      <w:pPr>
        <w:pStyle w:val="Ttulo1"/>
        <w:shd w:val="clear" w:color="auto" w:fill="121F3D"/>
        <w:spacing w:before="161" w:beforeAutospacing="0" w:after="161" w:afterAutospacing="0"/>
        <w:rPr>
          <w:rFonts w:ascii="Roboto" w:hAnsi="Roboto"/>
          <w:color w:val="EFF3F8"/>
        </w:rPr>
      </w:pPr>
      <w:r>
        <w:rPr>
          <w:rFonts w:ascii="Roboto" w:hAnsi="Roboto"/>
          <w:color w:val="EFF3F8"/>
        </w:rPr>
        <w:t>¿Qué resuelve la Programación Orientada a Objetos?</w:t>
      </w:r>
    </w:p>
    <w:p w14:paraId="1A0A2575" w14:textId="77777777" w:rsidR="00414B0A" w:rsidRDefault="00414B0A" w:rsidP="00414B0A">
      <w:pPr>
        <w:pStyle w:val="NormalWeb"/>
        <w:shd w:val="clear" w:color="auto" w:fill="121F3D"/>
        <w:spacing w:before="0" w:beforeAutospacing="0" w:after="336" w:afterAutospacing="0"/>
        <w:rPr>
          <w:rFonts w:ascii="Roboto" w:hAnsi="Roboto"/>
          <w:color w:val="BECDE3"/>
        </w:rPr>
      </w:pPr>
      <w:r>
        <w:rPr>
          <w:rFonts w:ascii="Roboto" w:hAnsi="Roboto"/>
          <w:color w:val="BECDE3"/>
        </w:rPr>
        <w:t xml:space="preserve">La programación Orientada a Objetos nace de los problemas creados por la programación estructurada y nos ayuda a resolver </w:t>
      </w:r>
      <w:proofErr w:type="gramStart"/>
      <w:r>
        <w:rPr>
          <w:rFonts w:ascii="Roboto" w:hAnsi="Roboto"/>
          <w:color w:val="BECDE3"/>
        </w:rPr>
        <w:t>cierto problemas</w:t>
      </w:r>
      <w:proofErr w:type="gramEnd"/>
      <w:r>
        <w:rPr>
          <w:rFonts w:ascii="Roboto" w:hAnsi="Roboto"/>
          <w:color w:val="BECDE3"/>
        </w:rPr>
        <w:t xml:space="preserve"> como:</w:t>
      </w:r>
    </w:p>
    <w:p w14:paraId="124BA830" w14:textId="77777777" w:rsidR="00414B0A" w:rsidRDefault="00414B0A" w:rsidP="00414B0A">
      <w:pPr>
        <w:pStyle w:val="NormalWeb"/>
        <w:numPr>
          <w:ilvl w:val="0"/>
          <w:numId w:val="2"/>
        </w:numPr>
        <w:shd w:val="clear" w:color="auto" w:fill="121F3D"/>
        <w:spacing w:before="0" w:beforeAutospacing="0" w:after="336" w:afterAutospacing="0"/>
        <w:rPr>
          <w:rFonts w:ascii="Roboto" w:hAnsi="Roboto"/>
          <w:color w:val="BECDE3"/>
        </w:rPr>
      </w:pPr>
      <w:r>
        <w:rPr>
          <w:rFonts w:ascii="Roboto" w:hAnsi="Roboto"/>
          <w:color w:val="BECDE3"/>
        </w:rPr>
        <w:t>Código muy largo: A medida que un sistema va creciendo y se hace más robusta el código generado se vuelve muy extenso haciéndose difícil de leer, depurar, mantener.</w:t>
      </w:r>
    </w:p>
    <w:p w14:paraId="7B7FF321" w14:textId="77777777" w:rsidR="00414B0A" w:rsidRDefault="00414B0A" w:rsidP="00414B0A">
      <w:pPr>
        <w:pStyle w:val="NormalWeb"/>
        <w:numPr>
          <w:ilvl w:val="0"/>
          <w:numId w:val="2"/>
        </w:numPr>
        <w:shd w:val="clear" w:color="auto" w:fill="121F3D"/>
        <w:spacing w:before="0" w:beforeAutospacing="0" w:after="336" w:afterAutospacing="0"/>
        <w:rPr>
          <w:rFonts w:ascii="Roboto" w:hAnsi="Roboto"/>
          <w:color w:val="BECDE3"/>
        </w:rPr>
      </w:pPr>
      <w:r>
        <w:rPr>
          <w:rFonts w:ascii="Roboto" w:hAnsi="Roboto"/>
          <w:color w:val="BECDE3"/>
        </w:rPr>
        <w:t>Si algo falla, todo se rompe: Ya que con la programación estructurada el código se ejecuta secuencialmente al momento de que una de esas líneas fallara todo lo demás deja de funcionar.</w:t>
      </w:r>
    </w:p>
    <w:p w14:paraId="769F33F1" w14:textId="77777777" w:rsidR="00414B0A" w:rsidRDefault="00414B0A" w:rsidP="00414B0A">
      <w:pPr>
        <w:pStyle w:val="NormalWeb"/>
        <w:numPr>
          <w:ilvl w:val="0"/>
          <w:numId w:val="2"/>
        </w:numPr>
        <w:shd w:val="clear" w:color="auto" w:fill="121F3D"/>
        <w:spacing w:before="0" w:beforeAutospacing="0" w:after="336" w:afterAutospacing="0"/>
        <w:rPr>
          <w:rFonts w:ascii="Roboto" w:hAnsi="Roboto"/>
          <w:color w:val="BECDE3"/>
        </w:rPr>
      </w:pPr>
      <w:r>
        <w:rPr>
          <w:rFonts w:ascii="Roboto" w:hAnsi="Roboto"/>
          <w:color w:val="BECDE3"/>
        </w:rPr>
        <w:t>Difícil de mantener.</w:t>
      </w:r>
    </w:p>
    <w:p w14:paraId="7ADF950D" w14:textId="73F51DB3" w:rsidR="00414B0A" w:rsidRDefault="00414B0A" w:rsidP="00524CDB">
      <w:pPr>
        <w:spacing w:after="0" w:line="240" w:lineRule="auto"/>
      </w:pPr>
    </w:p>
    <w:p w14:paraId="6948BC9A" w14:textId="77777777" w:rsidR="00AF628B" w:rsidRDefault="00AF628B" w:rsidP="00AF628B">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Paradigma Orientado a Objetos</w:t>
      </w:r>
    </w:p>
    <w:p w14:paraId="1CEB9220" w14:textId="77777777" w:rsidR="00AF628B" w:rsidRPr="00AF628B" w:rsidRDefault="00AF628B" w:rsidP="00AF628B">
      <w:pPr>
        <w:shd w:val="clear" w:color="auto" w:fill="121F3D"/>
        <w:spacing w:after="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La </w:t>
      </w:r>
      <w:r w:rsidRPr="00AF628B">
        <w:rPr>
          <w:rFonts w:ascii="Roboto" w:eastAsia="Times New Roman" w:hAnsi="Roboto" w:cs="Times New Roman"/>
          <w:b/>
          <w:bCs/>
          <w:color w:val="BECDE3"/>
          <w:sz w:val="24"/>
          <w:szCs w:val="24"/>
          <w:lang w:eastAsia="es-CO"/>
        </w:rPr>
        <w:t>Programación Orientada a Objetos</w:t>
      </w:r>
      <w:r w:rsidRPr="00AF628B">
        <w:rPr>
          <w:rFonts w:ascii="Roboto" w:eastAsia="Times New Roman" w:hAnsi="Roboto" w:cs="Times New Roman"/>
          <w:color w:val="BECDE3"/>
          <w:sz w:val="24"/>
          <w:szCs w:val="24"/>
          <w:lang w:eastAsia="es-CO"/>
        </w:rPr>
        <w:t> viene de una filosofía o forma de pensar que es la </w:t>
      </w:r>
      <w:r w:rsidRPr="00AF628B">
        <w:rPr>
          <w:rFonts w:ascii="Roboto" w:eastAsia="Times New Roman" w:hAnsi="Roboto" w:cs="Times New Roman"/>
          <w:b/>
          <w:bCs/>
          <w:color w:val="BECDE3"/>
          <w:sz w:val="24"/>
          <w:szCs w:val="24"/>
          <w:lang w:eastAsia="es-CO"/>
        </w:rPr>
        <w:t>Orientación a Objetos</w:t>
      </w:r>
      <w:r w:rsidRPr="00AF628B">
        <w:rPr>
          <w:rFonts w:ascii="Roboto" w:eastAsia="Times New Roman" w:hAnsi="Roboto" w:cs="Times New Roman"/>
          <w:color w:val="BECDE3"/>
          <w:sz w:val="24"/>
          <w:szCs w:val="24"/>
          <w:lang w:eastAsia="es-CO"/>
        </w:rPr>
        <w:t> y esto surge a partir de los problemas que necesitamos plasmar en código.</w:t>
      </w:r>
    </w:p>
    <w:p w14:paraId="145191F2" w14:textId="77777777" w:rsidR="00AF628B" w:rsidRPr="00AF628B" w:rsidRDefault="00AF628B" w:rsidP="00AF628B">
      <w:pPr>
        <w:shd w:val="clear" w:color="auto" w:fill="121F3D"/>
        <w:spacing w:after="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Es analizar un problema en forma de objetos para después llevarlo a código, eso es la </w:t>
      </w:r>
      <w:r w:rsidRPr="00AF628B">
        <w:rPr>
          <w:rFonts w:ascii="Roboto" w:eastAsia="Times New Roman" w:hAnsi="Roboto" w:cs="Times New Roman"/>
          <w:b/>
          <w:bCs/>
          <w:color w:val="BECDE3"/>
          <w:sz w:val="24"/>
          <w:szCs w:val="24"/>
          <w:lang w:eastAsia="es-CO"/>
        </w:rPr>
        <w:t>Orientación a Objetos</w:t>
      </w:r>
      <w:r w:rsidRPr="00AF628B">
        <w:rPr>
          <w:rFonts w:ascii="Roboto" w:eastAsia="Times New Roman" w:hAnsi="Roboto" w:cs="Times New Roman"/>
          <w:color w:val="BECDE3"/>
          <w:sz w:val="24"/>
          <w:szCs w:val="24"/>
          <w:lang w:eastAsia="es-CO"/>
        </w:rPr>
        <w:t>.</w:t>
      </w:r>
    </w:p>
    <w:p w14:paraId="1858ACDC" w14:textId="77777777" w:rsidR="00AF628B" w:rsidRPr="00AF628B" w:rsidRDefault="00AF628B" w:rsidP="00AF628B">
      <w:pPr>
        <w:shd w:val="clear" w:color="auto" w:fill="121F3D"/>
        <w:spacing w:after="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Un </w:t>
      </w:r>
      <w:r w:rsidRPr="00AF628B">
        <w:rPr>
          <w:rFonts w:ascii="Roboto" w:eastAsia="Times New Roman" w:hAnsi="Roboto" w:cs="Times New Roman"/>
          <w:b/>
          <w:bCs/>
          <w:color w:val="BECDE3"/>
          <w:sz w:val="24"/>
          <w:szCs w:val="24"/>
          <w:lang w:eastAsia="es-CO"/>
        </w:rPr>
        <w:t>paradigma</w:t>
      </w:r>
      <w:r w:rsidRPr="00AF628B">
        <w:rPr>
          <w:rFonts w:ascii="Roboto" w:eastAsia="Times New Roman" w:hAnsi="Roboto" w:cs="Times New Roman"/>
          <w:color w:val="BECDE3"/>
          <w:sz w:val="24"/>
          <w:szCs w:val="24"/>
          <w:lang w:eastAsia="es-CO"/>
        </w:rPr>
        <w:t xml:space="preserve"> es una teoría que suministra la base y modelo para resolver problemas. </w:t>
      </w:r>
      <w:proofErr w:type="gramStart"/>
      <w:r w:rsidRPr="00AF628B">
        <w:rPr>
          <w:rFonts w:ascii="Roboto" w:eastAsia="Times New Roman" w:hAnsi="Roboto" w:cs="Times New Roman"/>
          <w:color w:val="BECDE3"/>
          <w:sz w:val="24"/>
          <w:szCs w:val="24"/>
          <w:lang w:eastAsia="es-CO"/>
        </w:rPr>
        <w:t>La paradigma</w:t>
      </w:r>
      <w:proofErr w:type="gramEnd"/>
      <w:r w:rsidRPr="00AF628B">
        <w:rPr>
          <w:rFonts w:ascii="Roboto" w:eastAsia="Times New Roman" w:hAnsi="Roboto" w:cs="Times New Roman"/>
          <w:color w:val="BECDE3"/>
          <w:sz w:val="24"/>
          <w:szCs w:val="24"/>
          <w:lang w:eastAsia="es-CO"/>
        </w:rPr>
        <w:t xml:space="preserve"> de Programación Orientada a Objetos se compone de 4 elementos:</w:t>
      </w:r>
    </w:p>
    <w:p w14:paraId="1CEC3363" w14:textId="77777777" w:rsidR="00AF628B" w:rsidRPr="00AF628B" w:rsidRDefault="00AF628B" w:rsidP="00AF628B">
      <w:pPr>
        <w:numPr>
          <w:ilvl w:val="0"/>
          <w:numId w:val="3"/>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Clases</w:t>
      </w:r>
    </w:p>
    <w:p w14:paraId="2C7C3109" w14:textId="77777777" w:rsidR="00AF628B" w:rsidRPr="00AF628B" w:rsidRDefault="00AF628B" w:rsidP="00AF628B">
      <w:pPr>
        <w:numPr>
          <w:ilvl w:val="0"/>
          <w:numId w:val="3"/>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Propiedades</w:t>
      </w:r>
    </w:p>
    <w:p w14:paraId="3371F878" w14:textId="77777777" w:rsidR="00AF628B" w:rsidRPr="00AF628B" w:rsidRDefault="00AF628B" w:rsidP="00AF628B">
      <w:pPr>
        <w:numPr>
          <w:ilvl w:val="0"/>
          <w:numId w:val="3"/>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Métodos</w:t>
      </w:r>
    </w:p>
    <w:p w14:paraId="3655D109" w14:textId="77777777" w:rsidR="00AF628B" w:rsidRPr="00AF628B" w:rsidRDefault="00AF628B" w:rsidP="00AF628B">
      <w:pPr>
        <w:numPr>
          <w:ilvl w:val="0"/>
          <w:numId w:val="3"/>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Objetos</w:t>
      </w:r>
    </w:p>
    <w:p w14:paraId="15411E03" w14:textId="77777777" w:rsidR="00AF628B" w:rsidRPr="00AF628B" w:rsidRDefault="00AF628B" w:rsidP="00AF628B">
      <w:pPr>
        <w:shd w:val="clear" w:color="auto" w:fill="121F3D"/>
        <w:spacing w:after="336"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Y 4 Pilares:</w:t>
      </w:r>
    </w:p>
    <w:p w14:paraId="7E292776" w14:textId="77777777" w:rsidR="00AF628B" w:rsidRPr="00AF628B" w:rsidRDefault="00AF628B" w:rsidP="00AF628B">
      <w:pPr>
        <w:numPr>
          <w:ilvl w:val="0"/>
          <w:numId w:val="4"/>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Encapsulamiento</w:t>
      </w:r>
    </w:p>
    <w:p w14:paraId="0BDBD9EC" w14:textId="77777777" w:rsidR="00AF628B" w:rsidRPr="00AF628B" w:rsidRDefault="00AF628B" w:rsidP="00AF628B">
      <w:pPr>
        <w:numPr>
          <w:ilvl w:val="0"/>
          <w:numId w:val="4"/>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Abstracción</w:t>
      </w:r>
    </w:p>
    <w:p w14:paraId="0C43F68C" w14:textId="77777777" w:rsidR="00AF628B" w:rsidRPr="00AF628B" w:rsidRDefault="00AF628B" w:rsidP="00AF628B">
      <w:pPr>
        <w:numPr>
          <w:ilvl w:val="0"/>
          <w:numId w:val="4"/>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Herencia</w:t>
      </w:r>
    </w:p>
    <w:p w14:paraId="26561B19" w14:textId="77777777" w:rsidR="00AF628B" w:rsidRPr="00AF628B" w:rsidRDefault="00AF628B" w:rsidP="00AF628B">
      <w:pPr>
        <w:numPr>
          <w:ilvl w:val="0"/>
          <w:numId w:val="4"/>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Polimorfismo</w:t>
      </w:r>
    </w:p>
    <w:p w14:paraId="1D815C15" w14:textId="4AB05E18" w:rsidR="00AF628B" w:rsidRDefault="00427F3E" w:rsidP="00524CDB">
      <w:pPr>
        <w:spacing w:after="0" w:line="240" w:lineRule="auto"/>
      </w:pPr>
      <w:r>
        <w:rPr>
          <w:noProof/>
        </w:rPr>
        <w:lastRenderedPageBreak/>
        <w:drawing>
          <wp:inline distT="0" distB="0" distL="0" distR="0" wp14:anchorId="43559C2C" wp14:editId="4103ABA1">
            <wp:extent cx="4118610" cy="5742305"/>
            <wp:effectExtent l="0" t="0" r="0" b="0"/>
            <wp:docPr id="1" name="Imagen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18610" cy="5742305"/>
                    </a:xfrm>
                    <a:prstGeom prst="rect">
                      <a:avLst/>
                    </a:prstGeom>
                    <a:noFill/>
                    <a:ln>
                      <a:noFill/>
                    </a:ln>
                  </pic:spPr>
                </pic:pic>
              </a:graphicData>
            </a:graphic>
          </wp:inline>
        </w:drawing>
      </w:r>
    </w:p>
    <w:p w14:paraId="6B168E97" w14:textId="65811853" w:rsidR="00427F3E" w:rsidRDefault="00427F3E" w:rsidP="00524CDB">
      <w:pPr>
        <w:spacing w:after="0" w:line="240" w:lineRule="auto"/>
      </w:pPr>
    </w:p>
    <w:p w14:paraId="61CC027B" w14:textId="77777777" w:rsidR="005636EA" w:rsidRDefault="005636EA" w:rsidP="005636EA">
      <w:pPr>
        <w:pStyle w:val="Ttulo1"/>
        <w:shd w:val="clear" w:color="auto" w:fill="121F3D"/>
        <w:spacing w:before="161" w:beforeAutospacing="0" w:after="161" w:afterAutospacing="0"/>
        <w:rPr>
          <w:rFonts w:ascii="Roboto" w:hAnsi="Roboto"/>
          <w:color w:val="EFF3F8"/>
        </w:rPr>
      </w:pPr>
      <w:r>
        <w:rPr>
          <w:rFonts w:ascii="Roboto" w:hAnsi="Roboto"/>
          <w:color w:val="EFF3F8"/>
        </w:rPr>
        <w:t>Lenguajes Orientados a Objetos</w:t>
      </w:r>
    </w:p>
    <w:p w14:paraId="0CAC94FE" w14:textId="77777777" w:rsidR="005636EA" w:rsidRPr="005636EA" w:rsidRDefault="005636EA" w:rsidP="005636EA">
      <w:p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t>Correcciones:</w:t>
      </w:r>
      <w:r w:rsidRPr="005636EA">
        <w:rPr>
          <w:rFonts w:ascii="Roboto" w:eastAsia="Times New Roman" w:hAnsi="Roboto" w:cs="Times New Roman"/>
          <w:b/>
          <w:bCs/>
          <w:color w:val="BECDE3"/>
          <w:sz w:val="24"/>
          <w:szCs w:val="24"/>
          <w:lang w:eastAsia="es-CO"/>
        </w:rPr>
        <w:br/>
        <w:t>En el minuto 5:06. El navegador NO interpreta el código PHP. Lo hace el servidor</w:t>
      </w:r>
      <w:r w:rsidRPr="005636EA">
        <w:rPr>
          <w:rFonts w:ascii="Roboto" w:eastAsia="Times New Roman" w:hAnsi="Roboto" w:cs="Times New Roman"/>
          <w:color w:val="BECDE3"/>
          <w:sz w:val="24"/>
          <w:szCs w:val="24"/>
          <w:lang w:eastAsia="es-CO"/>
        </w:rPr>
        <w:br/>
      </w:r>
      <w:r w:rsidRPr="005636EA">
        <w:rPr>
          <w:rFonts w:ascii="Roboto" w:eastAsia="Times New Roman" w:hAnsi="Roboto" w:cs="Times New Roman"/>
          <w:b/>
          <w:bCs/>
          <w:color w:val="BECDE3"/>
          <w:sz w:val="24"/>
          <w:szCs w:val="24"/>
          <w:lang w:eastAsia="es-CO"/>
        </w:rPr>
        <w:t xml:space="preserve">Visual </w:t>
      </w:r>
      <w:proofErr w:type="spellStart"/>
      <w:r w:rsidRPr="005636EA">
        <w:rPr>
          <w:rFonts w:ascii="Roboto" w:eastAsia="Times New Roman" w:hAnsi="Roboto" w:cs="Times New Roman"/>
          <w:b/>
          <w:bCs/>
          <w:color w:val="BECDE3"/>
          <w:sz w:val="24"/>
          <w:szCs w:val="24"/>
          <w:lang w:eastAsia="es-CO"/>
        </w:rPr>
        <w:t>studio</w:t>
      </w:r>
      <w:proofErr w:type="spellEnd"/>
      <w:r w:rsidRPr="005636EA">
        <w:rPr>
          <w:rFonts w:ascii="Roboto" w:eastAsia="Times New Roman" w:hAnsi="Roboto" w:cs="Times New Roman"/>
          <w:b/>
          <w:bCs/>
          <w:color w:val="BECDE3"/>
          <w:sz w:val="24"/>
          <w:szCs w:val="24"/>
          <w:lang w:eastAsia="es-CO"/>
        </w:rPr>
        <w:t xml:space="preserve"> </w:t>
      </w:r>
      <w:proofErr w:type="spellStart"/>
      <w:r w:rsidRPr="005636EA">
        <w:rPr>
          <w:rFonts w:ascii="Roboto" w:eastAsia="Times New Roman" w:hAnsi="Roboto" w:cs="Times New Roman"/>
          <w:b/>
          <w:bCs/>
          <w:color w:val="BECDE3"/>
          <w:sz w:val="24"/>
          <w:szCs w:val="24"/>
          <w:lang w:eastAsia="es-CO"/>
        </w:rPr>
        <w:t>code</w:t>
      </w:r>
      <w:proofErr w:type="spellEnd"/>
      <w:r w:rsidRPr="005636EA">
        <w:rPr>
          <w:rFonts w:ascii="Roboto" w:eastAsia="Times New Roman" w:hAnsi="Roboto" w:cs="Times New Roman"/>
          <w:b/>
          <w:bCs/>
          <w:color w:val="BECDE3"/>
          <w:sz w:val="24"/>
          <w:szCs w:val="24"/>
          <w:lang w:eastAsia="es-CO"/>
        </w:rPr>
        <w:t xml:space="preserve"> y visual </w:t>
      </w:r>
      <w:proofErr w:type="spellStart"/>
      <w:r w:rsidRPr="005636EA">
        <w:rPr>
          <w:rFonts w:ascii="Roboto" w:eastAsia="Times New Roman" w:hAnsi="Roboto" w:cs="Times New Roman"/>
          <w:b/>
          <w:bCs/>
          <w:color w:val="BECDE3"/>
          <w:sz w:val="24"/>
          <w:szCs w:val="24"/>
          <w:lang w:eastAsia="es-CO"/>
        </w:rPr>
        <w:t>studio</w:t>
      </w:r>
      <w:proofErr w:type="spellEnd"/>
      <w:r w:rsidRPr="005636EA">
        <w:rPr>
          <w:rFonts w:ascii="Roboto" w:eastAsia="Times New Roman" w:hAnsi="Roboto" w:cs="Times New Roman"/>
          <w:b/>
          <w:bCs/>
          <w:color w:val="BECDE3"/>
          <w:sz w:val="24"/>
          <w:szCs w:val="24"/>
          <w:lang w:eastAsia="es-CO"/>
        </w:rPr>
        <w:t xml:space="preserve"> no es lo mismo.</w:t>
      </w:r>
      <w:r w:rsidRPr="005636EA">
        <w:rPr>
          <w:rFonts w:ascii="Roboto" w:eastAsia="Times New Roman" w:hAnsi="Roboto" w:cs="Times New Roman"/>
          <w:color w:val="BECDE3"/>
          <w:sz w:val="24"/>
          <w:szCs w:val="24"/>
          <w:lang w:eastAsia="es-CO"/>
        </w:rPr>
        <w:br/>
      </w:r>
      <w:r w:rsidRPr="005636EA">
        <w:rPr>
          <w:rFonts w:ascii="Roboto" w:eastAsia="Times New Roman" w:hAnsi="Roboto" w:cs="Times New Roman"/>
          <w:b/>
          <w:bCs/>
          <w:color w:val="BECDE3"/>
          <w:sz w:val="24"/>
          <w:szCs w:val="24"/>
          <w:lang w:eastAsia="es-CO"/>
        </w:rPr>
        <w:t xml:space="preserve">Visual Studio </w:t>
      </w:r>
      <w:proofErr w:type="spellStart"/>
      <w:r w:rsidRPr="005636EA">
        <w:rPr>
          <w:rFonts w:ascii="Roboto" w:eastAsia="Times New Roman" w:hAnsi="Roboto" w:cs="Times New Roman"/>
          <w:b/>
          <w:bCs/>
          <w:color w:val="BECDE3"/>
          <w:sz w:val="24"/>
          <w:szCs w:val="24"/>
          <w:lang w:eastAsia="es-CO"/>
        </w:rPr>
        <w:t>Code</w:t>
      </w:r>
      <w:proofErr w:type="spellEnd"/>
      <w:r w:rsidRPr="005636EA">
        <w:rPr>
          <w:rFonts w:ascii="Roboto" w:eastAsia="Times New Roman" w:hAnsi="Roboto" w:cs="Times New Roman"/>
          <w:b/>
          <w:bCs/>
          <w:color w:val="BECDE3"/>
          <w:sz w:val="24"/>
          <w:szCs w:val="24"/>
          <w:lang w:eastAsia="es-CO"/>
        </w:rPr>
        <w:t>, el editor de código multiplataforma de Microsoft, es uno de los preferidos por muchos desarrolladores mientras que Visual Studio permite a los desarrolladores crear sitios y aplicaciones web, así como servicios web en cualquier entorno compatible con la plataforma .NET</w:t>
      </w:r>
    </w:p>
    <w:p w14:paraId="53DC7CCF" w14:textId="77777777" w:rsidR="005636EA" w:rsidRPr="005636EA" w:rsidRDefault="005636EA" w:rsidP="005636EA">
      <w:pPr>
        <w:shd w:val="clear" w:color="auto" w:fill="121F3D"/>
        <w:spacing w:after="336"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color w:val="BECDE3"/>
          <w:sz w:val="24"/>
          <w:szCs w:val="24"/>
          <w:lang w:eastAsia="es-CO"/>
        </w:rPr>
        <w:t>Algunos de los lenguajes de programación Orientados a Objetos son:</w:t>
      </w:r>
    </w:p>
    <w:p w14:paraId="4CACF54E" w14:textId="77777777" w:rsidR="005636EA" w:rsidRPr="005636EA" w:rsidRDefault="005636EA" w:rsidP="005636EA">
      <w:pPr>
        <w:numPr>
          <w:ilvl w:val="0"/>
          <w:numId w:val="5"/>
        </w:num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lastRenderedPageBreak/>
        <w:t>Java</w:t>
      </w:r>
      <w:r w:rsidRPr="005636EA">
        <w:rPr>
          <w:rFonts w:ascii="Roboto" w:eastAsia="Times New Roman" w:hAnsi="Roboto" w:cs="Times New Roman"/>
          <w:color w:val="BECDE3"/>
          <w:sz w:val="24"/>
          <w:szCs w:val="24"/>
          <w:lang w:eastAsia="es-CO"/>
        </w:rPr>
        <w:t>:</w:t>
      </w:r>
      <w:r w:rsidRPr="005636EA">
        <w:rPr>
          <w:rFonts w:ascii="Roboto" w:eastAsia="Times New Roman" w:hAnsi="Roboto" w:cs="Times New Roman"/>
          <w:color w:val="BECDE3"/>
          <w:sz w:val="24"/>
          <w:szCs w:val="24"/>
          <w:lang w:eastAsia="es-CO"/>
        </w:rPr>
        <w:br/>
        <w:t>– Orientado a Objetos naturalmente</w:t>
      </w:r>
      <w:r w:rsidRPr="005636EA">
        <w:rPr>
          <w:rFonts w:ascii="Roboto" w:eastAsia="Times New Roman" w:hAnsi="Roboto" w:cs="Times New Roman"/>
          <w:color w:val="BECDE3"/>
          <w:sz w:val="24"/>
          <w:szCs w:val="24"/>
          <w:lang w:eastAsia="es-CO"/>
        </w:rPr>
        <w:br/>
        <w:t xml:space="preserve">– Es muy </w:t>
      </w:r>
      <w:proofErr w:type="spellStart"/>
      <w:r w:rsidRPr="005636EA">
        <w:rPr>
          <w:rFonts w:ascii="Roboto" w:eastAsia="Times New Roman" w:hAnsi="Roboto" w:cs="Times New Roman"/>
          <w:color w:val="BECDE3"/>
          <w:sz w:val="24"/>
          <w:szCs w:val="24"/>
          <w:lang w:eastAsia="es-CO"/>
        </w:rPr>
        <w:t>útilizado</w:t>
      </w:r>
      <w:proofErr w:type="spellEnd"/>
      <w:r w:rsidRPr="005636EA">
        <w:rPr>
          <w:rFonts w:ascii="Roboto" w:eastAsia="Times New Roman" w:hAnsi="Roboto" w:cs="Times New Roman"/>
          <w:color w:val="BECDE3"/>
          <w:sz w:val="24"/>
          <w:szCs w:val="24"/>
          <w:lang w:eastAsia="es-CO"/>
        </w:rPr>
        <w:t xml:space="preserve"> en Android</w:t>
      </w:r>
      <w:r w:rsidRPr="005636EA">
        <w:rPr>
          <w:rFonts w:ascii="Roboto" w:eastAsia="Times New Roman" w:hAnsi="Roboto" w:cs="Times New Roman"/>
          <w:color w:val="BECDE3"/>
          <w:sz w:val="24"/>
          <w:szCs w:val="24"/>
          <w:lang w:eastAsia="es-CO"/>
        </w:rPr>
        <w:br/>
        <w:t xml:space="preserve">– Y es usado del lado del servidor o Server </w:t>
      </w:r>
      <w:proofErr w:type="spellStart"/>
      <w:r w:rsidRPr="005636EA">
        <w:rPr>
          <w:rFonts w:ascii="Roboto" w:eastAsia="Times New Roman" w:hAnsi="Roboto" w:cs="Times New Roman"/>
          <w:color w:val="BECDE3"/>
          <w:sz w:val="24"/>
          <w:szCs w:val="24"/>
          <w:lang w:eastAsia="es-CO"/>
        </w:rPr>
        <w:t>Side</w:t>
      </w:r>
      <w:proofErr w:type="spellEnd"/>
    </w:p>
    <w:p w14:paraId="224B7E97" w14:textId="77777777" w:rsidR="005636EA" w:rsidRPr="005636EA" w:rsidRDefault="005636EA" w:rsidP="005636EA">
      <w:pPr>
        <w:numPr>
          <w:ilvl w:val="0"/>
          <w:numId w:val="5"/>
        </w:num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t>PHP</w:t>
      </w:r>
      <w:r w:rsidRPr="005636EA">
        <w:rPr>
          <w:rFonts w:ascii="Roboto" w:eastAsia="Times New Roman" w:hAnsi="Roboto" w:cs="Times New Roman"/>
          <w:color w:val="BECDE3"/>
          <w:sz w:val="24"/>
          <w:szCs w:val="24"/>
          <w:lang w:eastAsia="es-CO"/>
        </w:rPr>
        <w:br/>
        <w:t>– Lenguaje interpretado</w:t>
      </w:r>
      <w:r w:rsidRPr="005636EA">
        <w:rPr>
          <w:rFonts w:ascii="Roboto" w:eastAsia="Times New Roman" w:hAnsi="Roboto" w:cs="Times New Roman"/>
          <w:color w:val="BECDE3"/>
          <w:sz w:val="24"/>
          <w:szCs w:val="24"/>
          <w:lang w:eastAsia="es-CO"/>
        </w:rPr>
        <w:br/>
        <w:t>– Pensado para la Web</w:t>
      </w:r>
    </w:p>
    <w:p w14:paraId="454424BF" w14:textId="77777777" w:rsidR="005636EA" w:rsidRPr="005636EA" w:rsidRDefault="005636EA" w:rsidP="005636EA">
      <w:pPr>
        <w:numPr>
          <w:ilvl w:val="0"/>
          <w:numId w:val="5"/>
        </w:num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t>Python</w:t>
      </w:r>
      <w:r w:rsidRPr="005636EA">
        <w:rPr>
          <w:rFonts w:ascii="Roboto" w:eastAsia="Times New Roman" w:hAnsi="Roboto" w:cs="Times New Roman"/>
          <w:color w:val="BECDE3"/>
          <w:sz w:val="24"/>
          <w:szCs w:val="24"/>
          <w:lang w:eastAsia="es-CO"/>
        </w:rPr>
        <w:br/>
        <w:t>– Diseñado para ser fácil de usar</w:t>
      </w:r>
      <w:r w:rsidRPr="005636EA">
        <w:rPr>
          <w:rFonts w:ascii="Roboto" w:eastAsia="Times New Roman" w:hAnsi="Roboto" w:cs="Times New Roman"/>
          <w:color w:val="BECDE3"/>
          <w:sz w:val="24"/>
          <w:szCs w:val="24"/>
          <w:lang w:eastAsia="es-CO"/>
        </w:rPr>
        <w:br/>
        <w:t xml:space="preserve">– Múltiples usos: Web, Server </w:t>
      </w:r>
      <w:proofErr w:type="spellStart"/>
      <w:r w:rsidRPr="005636EA">
        <w:rPr>
          <w:rFonts w:ascii="Roboto" w:eastAsia="Times New Roman" w:hAnsi="Roboto" w:cs="Times New Roman"/>
          <w:color w:val="BECDE3"/>
          <w:sz w:val="24"/>
          <w:szCs w:val="24"/>
          <w:lang w:eastAsia="es-CO"/>
        </w:rPr>
        <w:t>Side</w:t>
      </w:r>
      <w:proofErr w:type="spellEnd"/>
      <w:r w:rsidRPr="005636EA">
        <w:rPr>
          <w:rFonts w:ascii="Roboto" w:eastAsia="Times New Roman" w:hAnsi="Roboto" w:cs="Times New Roman"/>
          <w:color w:val="BECDE3"/>
          <w:sz w:val="24"/>
          <w:szCs w:val="24"/>
          <w:lang w:eastAsia="es-CO"/>
        </w:rPr>
        <w:t xml:space="preserve">, Análisis de Datos, Machine </w:t>
      </w:r>
      <w:proofErr w:type="spellStart"/>
      <w:r w:rsidRPr="005636EA">
        <w:rPr>
          <w:rFonts w:ascii="Roboto" w:eastAsia="Times New Roman" w:hAnsi="Roboto" w:cs="Times New Roman"/>
          <w:color w:val="BECDE3"/>
          <w:sz w:val="24"/>
          <w:szCs w:val="24"/>
          <w:lang w:eastAsia="es-CO"/>
        </w:rPr>
        <w:t>Learning</w:t>
      </w:r>
      <w:proofErr w:type="spellEnd"/>
      <w:r w:rsidRPr="005636EA">
        <w:rPr>
          <w:rFonts w:ascii="Roboto" w:eastAsia="Times New Roman" w:hAnsi="Roboto" w:cs="Times New Roman"/>
          <w:color w:val="BECDE3"/>
          <w:sz w:val="24"/>
          <w:szCs w:val="24"/>
          <w:lang w:eastAsia="es-CO"/>
        </w:rPr>
        <w:t xml:space="preserve">, </w:t>
      </w:r>
      <w:proofErr w:type="spellStart"/>
      <w:r w:rsidRPr="005636EA">
        <w:rPr>
          <w:rFonts w:ascii="Roboto" w:eastAsia="Times New Roman" w:hAnsi="Roboto" w:cs="Times New Roman"/>
          <w:color w:val="BECDE3"/>
          <w:sz w:val="24"/>
          <w:szCs w:val="24"/>
          <w:lang w:eastAsia="es-CO"/>
        </w:rPr>
        <w:t>etc</w:t>
      </w:r>
      <w:proofErr w:type="spellEnd"/>
    </w:p>
    <w:p w14:paraId="62428E93" w14:textId="77777777" w:rsidR="005636EA" w:rsidRPr="005636EA" w:rsidRDefault="005636EA" w:rsidP="005636EA">
      <w:pPr>
        <w:numPr>
          <w:ilvl w:val="0"/>
          <w:numId w:val="5"/>
        </w:numPr>
        <w:shd w:val="clear" w:color="auto" w:fill="121F3D"/>
        <w:spacing w:after="0" w:line="240" w:lineRule="auto"/>
        <w:rPr>
          <w:rFonts w:ascii="Roboto" w:eastAsia="Times New Roman" w:hAnsi="Roboto" w:cs="Times New Roman"/>
          <w:color w:val="BECDE3"/>
          <w:sz w:val="24"/>
          <w:szCs w:val="24"/>
          <w:lang w:eastAsia="es-CO"/>
        </w:rPr>
      </w:pPr>
      <w:proofErr w:type="spellStart"/>
      <w:r w:rsidRPr="005636EA">
        <w:rPr>
          <w:rFonts w:ascii="Roboto" w:eastAsia="Times New Roman" w:hAnsi="Roboto" w:cs="Times New Roman"/>
          <w:b/>
          <w:bCs/>
          <w:color w:val="BECDE3"/>
          <w:sz w:val="24"/>
          <w:szCs w:val="24"/>
          <w:lang w:eastAsia="es-CO"/>
        </w:rPr>
        <w:t>Javascript</w:t>
      </w:r>
      <w:proofErr w:type="spellEnd"/>
      <w:r w:rsidRPr="005636EA">
        <w:rPr>
          <w:rFonts w:ascii="Roboto" w:eastAsia="Times New Roman" w:hAnsi="Roboto" w:cs="Times New Roman"/>
          <w:color w:val="BECDE3"/>
          <w:sz w:val="24"/>
          <w:szCs w:val="24"/>
          <w:lang w:eastAsia="es-CO"/>
        </w:rPr>
        <w:br/>
        <w:t>– Lenguaje interpretado</w:t>
      </w:r>
      <w:r w:rsidRPr="005636EA">
        <w:rPr>
          <w:rFonts w:ascii="Roboto" w:eastAsia="Times New Roman" w:hAnsi="Roboto" w:cs="Times New Roman"/>
          <w:color w:val="BECDE3"/>
          <w:sz w:val="24"/>
          <w:szCs w:val="24"/>
          <w:lang w:eastAsia="es-CO"/>
        </w:rPr>
        <w:br/>
        <w:t xml:space="preserve">– Orientado a </w:t>
      </w:r>
      <w:proofErr w:type="gramStart"/>
      <w:r w:rsidRPr="005636EA">
        <w:rPr>
          <w:rFonts w:ascii="Roboto" w:eastAsia="Times New Roman" w:hAnsi="Roboto" w:cs="Times New Roman"/>
          <w:color w:val="BECDE3"/>
          <w:sz w:val="24"/>
          <w:szCs w:val="24"/>
          <w:lang w:eastAsia="es-CO"/>
        </w:rPr>
        <w:t>Objetos</w:t>
      </w:r>
      <w:proofErr w:type="gramEnd"/>
      <w:r w:rsidRPr="005636EA">
        <w:rPr>
          <w:rFonts w:ascii="Roboto" w:eastAsia="Times New Roman" w:hAnsi="Roboto" w:cs="Times New Roman"/>
          <w:color w:val="BECDE3"/>
          <w:sz w:val="24"/>
          <w:szCs w:val="24"/>
          <w:lang w:eastAsia="es-CO"/>
        </w:rPr>
        <w:t xml:space="preserve"> pero basado en prototipos</w:t>
      </w:r>
      <w:r w:rsidRPr="005636EA">
        <w:rPr>
          <w:rFonts w:ascii="Roboto" w:eastAsia="Times New Roman" w:hAnsi="Roboto" w:cs="Times New Roman"/>
          <w:color w:val="BECDE3"/>
          <w:sz w:val="24"/>
          <w:szCs w:val="24"/>
          <w:lang w:eastAsia="es-CO"/>
        </w:rPr>
        <w:br/>
        <w:t>– Pensado para la Web</w:t>
      </w:r>
    </w:p>
    <w:p w14:paraId="2E64796A" w14:textId="77777777" w:rsidR="005636EA" w:rsidRPr="005636EA" w:rsidRDefault="005636EA" w:rsidP="005636EA">
      <w:pPr>
        <w:numPr>
          <w:ilvl w:val="0"/>
          <w:numId w:val="5"/>
        </w:numPr>
        <w:shd w:val="clear" w:color="auto" w:fill="121F3D"/>
        <w:spacing w:after="15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color w:val="BECDE3"/>
          <w:sz w:val="24"/>
          <w:szCs w:val="24"/>
          <w:lang w:eastAsia="es-CO"/>
        </w:rPr>
        <w:t>C#</w:t>
      </w:r>
    </w:p>
    <w:p w14:paraId="5F92B371" w14:textId="77777777" w:rsidR="005636EA" w:rsidRPr="005636EA" w:rsidRDefault="005636EA" w:rsidP="005636EA">
      <w:pPr>
        <w:numPr>
          <w:ilvl w:val="0"/>
          <w:numId w:val="5"/>
        </w:numPr>
        <w:shd w:val="clear" w:color="auto" w:fill="121F3D"/>
        <w:spacing w:after="15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color w:val="BECDE3"/>
          <w:sz w:val="24"/>
          <w:szCs w:val="24"/>
          <w:lang w:eastAsia="es-CO"/>
        </w:rPr>
        <w:t>Ruby</w:t>
      </w:r>
    </w:p>
    <w:p w14:paraId="19FAF163" w14:textId="77777777" w:rsidR="005636EA" w:rsidRPr="005636EA" w:rsidRDefault="005636EA" w:rsidP="005636EA">
      <w:pPr>
        <w:numPr>
          <w:ilvl w:val="0"/>
          <w:numId w:val="5"/>
        </w:numPr>
        <w:shd w:val="clear" w:color="auto" w:fill="121F3D"/>
        <w:spacing w:after="150" w:line="240" w:lineRule="auto"/>
        <w:rPr>
          <w:rFonts w:ascii="Roboto" w:eastAsia="Times New Roman" w:hAnsi="Roboto" w:cs="Times New Roman"/>
          <w:color w:val="BECDE3"/>
          <w:sz w:val="24"/>
          <w:szCs w:val="24"/>
          <w:lang w:eastAsia="es-CO"/>
        </w:rPr>
      </w:pPr>
      <w:proofErr w:type="spellStart"/>
      <w:r w:rsidRPr="005636EA">
        <w:rPr>
          <w:rFonts w:ascii="Roboto" w:eastAsia="Times New Roman" w:hAnsi="Roboto" w:cs="Times New Roman"/>
          <w:color w:val="BECDE3"/>
          <w:sz w:val="24"/>
          <w:szCs w:val="24"/>
          <w:lang w:eastAsia="es-CO"/>
        </w:rPr>
        <w:t>Kotlin</w:t>
      </w:r>
      <w:proofErr w:type="spellEnd"/>
    </w:p>
    <w:p w14:paraId="248F1B18" w14:textId="2EC60A6F" w:rsidR="005636EA" w:rsidRDefault="005636EA" w:rsidP="00524CDB">
      <w:pPr>
        <w:spacing w:after="0" w:line="240" w:lineRule="auto"/>
      </w:pPr>
    </w:p>
    <w:p w14:paraId="383A2718" w14:textId="77777777" w:rsidR="004E1E32" w:rsidRDefault="004E1E32" w:rsidP="004E1E32">
      <w:pPr>
        <w:pStyle w:val="Ttulo1"/>
        <w:shd w:val="clear" w:color="auto" w:fill="121F3D"/>
        <w:spacing w:before="161" w:beforeAutospacing="0" w:after="161" w:afterAutospacing="0"/>
        <w:rPr>
          <w:rFonts w:ascii="Roboto" w:hAnsi="Roboto"/>
          <w:color w:val="EFF3F8"/>
        </w:rPr>
      </w:pPr>
      <w:r>
        <w:rPr>
          <w:rFonts w:ascii="Roboto" w:hAnsi="Roboto"/>
          <w:color w:val="EFF3F8"/>
        </w:rPr>
        <w:t>Diagramas de Modelado</w:t>
      </w:r>
    </w:p>
    <w:p w14:paraId="0F1F6DEC" w14:textId="77777777" w:rsidR="004E1E32" w:rsidRDefault="004E1E32" w:rsidP="004E1E32">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OMT</w:t>
      </w:r>
      <w:r>
        <w:rPr>
          <w:rFonts w:ascii="Roboto" w:hAnsi="Roboto"/>
          <w:color w:val="BECDE3"/>
        </w:rPr>
        <w:t xml:space="preserve">: </w:t>
      </w:r>
      <w:proofErr w:type="spellStart"/>
      <w:r>
        <w:rPr>
          <w:rFonts w:ascii="Roboto" w:hAnsi="Roboto"/>
          <w:color w:val="BECDE3"/>
        </w:rPr>
        <w:t>Object</w:t>
      </w:r>
      <w:proofErr w:type="spellEnd"/>
      <w:r>
        <w:rPr>
          <w:rFonts w:ascii="Roboto" w:hAnsi="Roboto"/>
          <w:color w:val="BECDE3"/>
        </w:rPr>
        <w:t xml:space="preserve"> </w:t>
      </w:r>
      <w:proofErr w:type="spellStart"/>
      <w:r>
        <w:rPr>
          <w:rFonts w:ascii="Roboto" w:hAnsi="Roboto"/>
          <w:color w:val="BECDE3"/>
        </w:rPr>
        <w:t>Modeling</w:t>
      </w:r>
      <w:proofErr w:type="spellEnd"/>
      <w:r>
        <w:rPr>
          <w:rFonts w:ascii="Roboto" w:hAnsi="Roboto"/>
          <w:color w:val="BECDE3"/>
        </w:rPr>
        <w:t xml:space="preserve"> </w:t>
      </w:r>
      <w:proofErr w:type="spellStart"/>
      <w:r>
        <w:rPr>
          <w:rFonts w:ascii="Roboto" w:hAnsi="Roboto"/>
          <w:color w:val="BECDE3"/>
        </w:rPr>
        <w:t>Techniques</w:t>
      </w:r>
      <w:proofErr w:type="spellEnd"/>
      <w:r>
        <w:rPr>
          <w:rFonts w:ascii="Roboto" w:hAnsi="Roboto"/>
          <w:color w:val="BECDE3"/>
        </w:rPr>
        <w:t>. Es una metodología para el análisis orientado a objetos.</w:t>
      </w:r>
    </w:p>
    <w:p w14:paraId="43C8A7AA" w14:textId="77777777" w:rsidR="004E1E32" w:rsidRDefault="004E1E32" w:rsidP="004E1E32">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UML</w:t>
      </w:r>
      <w:r>
        <w:rPr>
          <w:rFonts w:ascii="Roboto" w:hAnsi="Roboto"/>
          <w:color w:val="BECDE3"/>
        </w:rPr>
        <w:t xml:space="preserve">: </w:t>
      </w:r>
      <w:proofErr w:type="spellStart"/>
      <w:r>
        <w:rPr>
          <w:rFonts w:ascii="Roboto" w:hAnsi="Roboto"/>
          <w:color w:val="BECDE3"/>
        </w:rPr>
        <w:t>Unified</w:t>
      </w:r>
      <w:proofErr w:type="spellEnd"/>
      <w:r>
        <w:rPr>
          <w:rFonts w:ascii="Roboto" w:hAnsi="Roboto"/>
          <w:color w:val="BECDE3"/>
        </w:rPr>
        <w:t xml:space="preserve"> </w:t>
      </w:r>
      <w:proofErr w:type="spellStart"/>
      <w:r>
        <w:rPr>
          <w:rFonts w:ascii="Roboto" w:hAnsi="Roboto"/>
          <w:color w:val="BECDE3"/>
        </w:rPr>
        <w:t>Modeling</w:t>
      </w:r>
      <w:proofErr w:type="spellEnd"/>
      <w:r>
        <w:rPr>
          <w:rFonts w:ascii="Roboto" w:hAnsi="Roboto"/>
          <w:color w:val="BECDE3"/>
        </w:rPr>
        <w:t xml:space="preserve"> </w:t>
      </w:r>
      <w:proofErr w:type="spellStart"/>
      <w:r>
        <w:rPr>
          <w:rFonts w:ascii="Roboto" w:hAnsi="Roboto"/>
          <w:color w:val="BECDE3"/>
        </w:rPr>
        <w:t>Language</w:t>
      </w:r>
      <w:proofErr w:type="spellEnd"/>
      <w:r>
        <w:rPr>
          <w:rFonts w:ascii="Roboto" w:hAnsi="Roboto"/>
          <w:color w:val="BECDE3"/>
        </w:rPr>
        <w:t xml:space="preserve"> o Lenguaje de Modelado Unificado. Tomó las bases y técnicas de OMT unificándolas. Tenemos más opciones de diagramas como lo son Clases, Casos de Uso, Objetos, Actividades, Iteración, Estados, Implementación.</w:t>
      </w:r>
    </w:p>
    <w:p w14:paraId="7E8B13BF" w14:textId="4D44D0C1" w:rsidR="004E1E32" w:rsidRDefault="004E1E32" w:rsidP="00524CDB">
      <w:pPr>
        <w:spacing w:after="0" w:line="240" w:lineRule="auto"/>
      </w:pPr>
    </w:p>
    <w:p w14:paraId="36B7E445" w14:textId="77777777" w:rsidR="009965E5" w:rsidRDefault="009965E5" w:rsidP="009965E5">
      <w:pPr>
        <w:pStyle w:val="Ttulo1"/>
        <w:shd w:val="clear" w:color="auto" w:fill="121F3D"/>
        <w:spacing w:before="161" w:beforeAutospacing="0" w:after="161" w:afterAutospacing="0"/>
        <w:rPr>
          <w:rFonts w:ascii="Roboto" w:hAnsi="Roboto"/>
          <w:color w:val="EFF3F8"/>
        </w:rPr>
      </w:pPr>
      <w:r>
        <w:rPr>
          <w:rFonts w:ascii="Roboto" w:hAnsi="Roboto"/>
          <w:color w:val="EFF3F8"/>
        </w:rPr>
        <w:t>Qué es UML</w:t>
      </w:r>
    </w:p>
    <w:p w14:paraId="6B15C799"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 xml:space="preserve">Como ya viste UML significa </w:t>
      </w:r>
      <w:proofErr w:type="spellStart"/>
      <w:r>
        <w:rPr>
          <w:rFonts w:ascii="Roboto" w:hAnsi="Roboto"/>
          <w:color w:val="EFF3F8"/>
          <w:sz w:val="27"/>
          <w:szCs w:val="27"/>
        </w:rPr>
        <w:t>Unified</w:t>
      </w:r>
      <w:proofErr w:type="spellEnd"/>
      <w:r>
        <w:rPr>
          <w:rFonts w:ascii="Roboto" w:hAnsi="Roboto"/>
          <w:color w:val="EFF3F8"/>
          <w:sz w:val="27"/>
          <w:szCs w:val="27"/>
        </w:rPr>
        <w:t xml:space="preserve"> </w:t>
      </w:r>
      <w:proofErr w:type="spellStart"/>
      <w:r>
        <w:rPr>
          <w:rFonts w:ascii="Roboto" w:hAnsi="Roboto"/>
          <w:color w:val="EFF3F8"/>
          <w:sz w:val="27"/>
          <w:szCs w:val="27"/>
        </w:rPr>
        <w:t>Modeling</w:t>
      </w:r>
      <w:proofErr w:type="spellEnd"/>
      <w:r>
        <w:rPr>
          <w:rFonts w:ascii="Roboto" w:hAnsi="Roboto"/>
          <w:color w:val="EFF3F8"/>
          <w:sz w:val="27"/>
          <w:szCs w:val="27"/>
        </w:rPr>
        <w:t xml:space="preserve"> </w:t>
      </w:r>
      <w:proofErr w:type="spellStart"/>
      <w:r>
        <w:rPr>
          <w:rFonts w:ascii="Roboto" w:hAnsi="Roboto"/>
          <w:color w:val="EFF3F8"/>
          <w:sz w:val="27"/>
          <w:szCs w:val="27"/>
        </w:rPr>
        <w:t>Language</w:t>
      </w:r>
      <w:proofErr w:type="spellEnd"/>
      <w:r>
        <w:rPr>
          <w:rFonts w:ascii="Roboto" w:hAnsi="Roboto"/>
          <w:color w:val="EFF3F8"/>
          <w:sz w:val="27"/>
          <w:szCs w:val="27"/>
        </w:rPr>
        <w:t xml:space="preserve"> el cual es un lenguaje estándar de modelado de sistemas orientados a objetos.</w:t>
      </w:r>
    </w:p>
    <w:p w14:paraId="3D972D2C" w14:textId="49A4AF9B" w:rsidR="009965E5" w:rsidRDefault="009965E5" w:rsidP="009965E5">
      <w:pPr>
        <w:rPr>
          <w:rFonts w:ascii="Times New Roman" w:hAnsi="Times New Roman"/>
          <w:sz w:val="24"/>
          <w:szCs w:val="24"/>
        </w:rPr>
      </w:pPr>
      <w:r>
        <w:rPr>
          <w:noProof/>
        </w:rPr>
        <w:drawing>
          <wp:inline distT="0" distB="0" distL="0" distR="0" wp14:anchorId="4E2DCC0D" wp14:editId="2CFEE505">
            <wp:extent cx="2092325" cy="1521460"/>
            <wp:effectExtent l="0" t="0" r="3175"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92325" cy="1521460"/>
                    </a:xfrm>
                    <a:prstGeom prst="rect">
                      <a:avLst/>
                    </a:prstGeom>
                    <a:noFill/>
                    <a:ln>
                      <a:noFill/>
                    </a:ln>
                  </pic:spPr>
                </pic:pic>
              </a:graphicData>
            </a:graphic>
          </wp:inline>
        </w:drawing>
      </w:r>
    </w:p>
    <w:p w14:paraId="6BACBCBC"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lastRenderedPageBreak/>
        <w:t>Esto significa que tendremos una manera gráfica de representar una situación, justo como hemos venido viendo. A continuación te voy a presentar los elementos que puedes utilizar para hacer estas representaciones.</w:t>
      </w:r>
    </w:p>
    <w:p w14:paraId="5CD16AA3" w14:textId="77777777" w:rsidR="009965E5" w:rsidRDefault="009965E5" w:rsidP="009965E5">
      <w:pPr>
        <w:pStyle w:val="NormalWeb"/>
        <w:shd w:val="clear" w:color="auto" w:fill="121F3D"/>
        <w:spacing w:before="0" w:after="0"/>
        <w:rPr>
          <w:rFonts w:ascii="Roboto" w:hAnsi="Roboto"/>
          <w:color w:val="EFF3F8"/>
          <w:sz w:val="27"/>
          <w:szCs w:val="27"/>
        </w:rPr>
      </w:pPr>
      <w:r>
        <w:rPr>
          <w:rFonts w:ascii="Roboto" w:hAnsi="Roboto"/>
          <w:color w:val="EFF3F8"/>
          <w:sz w:val="27"/>
          <w:szCs w:val="27"/>
        </w:rPr>
        <w:t>Las </w:t>
      </w:r>
      <w:r>
        <w:rPr>
          <w:rStyle w:val="Textoennegrita"/>
          <w:rFonts w:ascii="Roboto" w:hAnsi="Roboto"/>
          <w:color w:val="EFF3F8"/>
          <w:sz w:val="27"/>
          <w:szCs w:val="27"/>
        </w:rPr>
        <w:t>clases</w:t>
      </w:r>
      <w:r>
        <w:rPr>
          <w:rFonts w:ascii="Roboto" w:hAnsi="Roboto"/>
          <w:color w:val="EFF3F8"/>
          <w:sz w:val="27"/>
          <w:szCs w:val="27"/>
        </w:rPr>
        <w:t> se representan así:</w:t>
      </w:r>
    </w:p>
    <w:p w14:paraId="68F4D03F" w14:textId="62D393C8" w:rsidR="009965E5" w:rsidRDefault="009965E5" w:rsidP="009965E5">
      <w:pPr>
        <w:rPr>
          <w:rFonts w:ascii="Times New Roman" w:hAnsi="Times New Roman"/>
          <w:sz w:val="24"/>
          <w:szCs w:val="24"/>
        </w:rPr>
      </w:pPr>
      <w:r>
        <w:rPr>
          <w:noProof/>
        </w:rPr>
        <w:drawing>
          <wp:inline distT="0" distB="0" distL="0" distR="0" wp14:anchorId="4DF9F599" wp14:editId="20832949">
            <wp:extent cx="2903855" cy="19894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03855" cy="1989455"/>
                    </a:xfrm>
                    <a:prstGeom prst="rect">
                      <a:avLst/>
                    </a:prstGeom>
                    <a:noFill/>
                    <a:ln>
                      <a:noFill/>
                    </a:ln>
                  </pic:spPr>
                </pic:pic>
              </a:graphicData>
            </a:graphic>
          </wp:inline>
        </w:drawing>
      </w:r>
    </w:p>
    <w:p w14:paraId="12E5E358"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 xml:space="preserve">En la parte superior se colocan los atributos o propiedades, y debajo las operaciones de la clase. Notarás que el primer </w:t>
      </w:r>
      <w:proofErr w:type="spellStart"/>
      <w:r>
        <w:rPr>
          <w:rFonts w:ascii="Roboto" w:hAnsi="Roboto"/>
          <w:color w:val="EFF3F8"/>
          <w:sz w:val="27"/>
          <w:szCs w:val="27"/>
        </w:rPr>
        <w:t>caracter</w:t>
      </w:r>
      <w:proofErr w:type="spellEnd"/>
      <w:r>
        <w:rPr>
          <w:rFonts w:ascii="Roboto" w:hAnsi="Roboto"/>
          <w:color w:val="EFF3F8"/>
          <w:sz w:val="27"/>
          <w:szCs w:val="27"/>
        </w:rPr>
        <w:t xml:space="preserve"> con el que empiezan es un símbolo. Este denotará la visibilidad del atributo o método, esto es un término que tiene que ver con Encapsulamiento y veremos más adelante a detalle.</w:t>
      </w:r>
    </w:p>
    <w:p w14:paraId="184F745F" w14:textId="77777777" w:rsidR="009965E5" w:rsidRDefault="009965E5" w:rsidP="009965E5">
      <w:pPr>
        <w:pStyle w:val="NormalWeb"/>
        <w:shd w:val="clear" w:color="auto" w:fill="121F3D"/>
        <w:spacing w:before="0" w:after="0"/>
        <w:rPr>
          <w:rFonts w:ascii="Roboto" w:hAnsi="Roboto"/>
          <w:color w:val="EFF3F8"/>
          <w:sz w:val="27"/>
          <w:szCs w:val="27"/>
        </w:rPr>
      </w:pPr>
      <w:r>
        <w:rPr>
          <w:rFonts w:ascii="Roboto" w:hAnsi="Roboto"/>
          <w:color w:val="EFF3F8"/>
          <w:sz w:val="27"/>
          <w:szCs w:val="27"/>
        </w:rPr>
        <w:t>Estos son los niveles de </w:t>
      </w:r>
      <w:r>
        <w:rPr>
          <w:rStyle w:val="Textoennegrita"/>
          <w:rFonts w:ascii="Roboto" w:hAnsi="Roboto"/>
          <w:color w:val="EFF3F8"/>
          <w:sz w:val="27"/>
          <w:szCs w:val="27"/>
        </w:rPr>
        <w:t>visibilidad</w:t>
      </w:r>
      <w:r>
        <w:rPr>
          <w:rFonts w:ascii="Roboto" w:hAnsi="Roboto"/>
          <w:color w:val="EFF3F8"/>
          <w:sz w:val="27"/>
          <w:szCs w:val="27"/>
        </w:rPr>
        <w:t> que puedes tener:</w:t>
      </w:r>
    </w:p>
    <w:p w14:paraId="3B302C57" w14:textId="77777777" w:rsidR="009965E5" w:rsidRDefault="009965E5" w:rsidP="009965E5">
      <w:pPr>
        <w:pStyle w:val="NormalWeb"/>
        <w:shd w:val="clear" w:color="auto" w:fill="121F3D"/>
        <w:spacing w:before="0" w:after="0"/>
        <w:rPr>
          <w:rFonts w:ascii="Roboto" w:hAnsi="Roboto"/>
          <w:color w:val="EFF3F8"/>
          <w:sz w:val="27"/>
          <w:szCs w:val="27"/>
        </w:rPr>
      </w:pPr>
      <w:r>
        <w:rPr>
          <w:rStyle w:val="Textoennegrita"/>
          <w:rFonts w:ascii="Roboto" w:hAnsi="Roboto"/>
          <w:color w:val="EFF3F8"/>
          <w:sz w:val="27"/>
          <w:szCs w:val="27"/>
        </w:rPr>
        <w:t>-</w:t>
      </w:r>
      <w:r>
        <w:rPr>
          <w:rFonts w:ascii="Roboto" w:hAnsi="Roboto"/>
          <w:color w:val="EFF3F8"/>
          <w:sz w:val="27"/>
          <w:szCs w:val="27"/>
        </w:rPr>
        <w:t> </w:t>
      </w:r>
      <w:proofErr w:type="spellStart"/>
      <w:r>
        <w:rPr>
          <w:rFonts w:ascii="Roboto" w:hAnsi="Roboto"/>
          <w:color w:val="EFF3F8"/>
          <w:sz w:val="27"/>
          <w:szCs w:val="27"/>
        </w:rPr>
        <w:t>private</w:t>
      </w:r>
      <w:proofErr w:type="spellEnd"/>
      <w:r>
        <w:rPr>
          <w:rFonts w:ascii="Roboto" w:hAnsi="Roboto"/>
          <w:color w:val="EFF3F8"/>
          <w:sz w:val="27"/>
          <w:szCs w:val="27"/>
        </w:rPr>
        <w:br/>
      </w:r>
      <w:r>
        <w:rPr>
          <w:rStyle w:val="Textoennegrita"/>
          <w:rFonts w:ascii="Roboto" w:hAnsi="Roboto"/>
          <w:color w:val="EFF3F8"/>
          <w:sz w:val="27"/>
          <w:szCs w:val="27"/>
        </w:rPr>
        <w:t>+</w:t>
      </w:r>
      <w:r>
        <w:rPr>
          <w:rFonts w:ascii="Roboto" w:hAnsi="Roboto"/>
          <w:color w:val="EFF3F8"/>
          <w:sz w:val="27"/>
          <w:szCs w:val="27"/>
        </w:rPr>
        <w:t> </w:t>
      </w:r>
      <w:proofErr w:type="spellStart"/>
      <w:r>
        <w:rPr>
          <w:rFonts w:ascii="Roboto" w:hAnsi="Roboto"/>
          <w:color w:val="EFF3F8"/>
          <w:sz w:val="27"/>
          <w:szCs w:val="27"/>
        </w:rPr>
        <w:t>public</w:t>
      </w:r>
      <w:proofErr w:type="spellEnd"/>
      <w:r>
        <w:rPr>
          <w:rFonts w:ascii="Roboto" w:hAnsi="Roboto"/>
          <w:color w:val="EFF3F8"/>
          <w:sz w:val="27"/>
          <w:szCs w:val="27"/>
        </w:rPr>
        <w:br/>
      </w:r>
      <w:r>
        <w:rPr>
          <w:rStyle w:val="Textoennegrita"/>
          <w:rFonts w:ascii="Roboto" w:hAnsi="Roboto"/>
          <w:color w:val="EFF3F8"/>
          <w:sz w:val="27"/>
          <w:szCs w:val="27"/>
        </w:rPr>
        <w:t>#</w:t>
      </w:r>
      <w:r>
        <w:rPr>
          <w:rFonts w:ascii="Roboto" w:hAnsi="Roboto"/>
          <w:color w:val="EFF3F8"/>
          <w:sz w:val="27"/>
          <w:szCs w:val="27"/>
        </w:rPr>
        <w:t> </w:t>
      </w:r>
      <w:proofErr w:type="spellStart"/>
      <w:r>
        <w:rPr>
          <w:rFonts w:ascii="Roboto" w:hAnsi="Roboto"/>
          <w:color w:val="EFF3F8"/>
          <w:sz w:val="27"/>
          <w:szCs w:val="27"/>
        </w:rPr>
        <w:t>protected</w:t>
      </w:r>
      <w:proofErr w:type="spellEnd"/>
      <w:r>
        <w:rPr>
          <w:rFonts w:ascii="Roboto" w:hAnsi="Roboto"/>
          <w:color w:val="EFF3F8"/>
          <w:sz w:val="27"/>
          <w:szCs w:val="27"/>
        </w:rPr>
        <w:br/>
      </w:r>
      <w:r>
        <w:rPr>
          <w:rStyle w:val="Textoennegrita"/>
          <w:rFonts w:ascii="Roboto" w:hAnsi="Roboto"/>
          <w:color w:val="EFF3F8"/>
          <w:sz w:val="27"/>
          <w:szCs w:val="27"/>
        </w:rPr>
        <w:t>~</w:t>
      </w:r>
      <w:r>
        <w:rPr>
          <w:rFonts w:ascii="Roboto" w:hAnsi="Roboto"/>
          <w:color w:val="EFF3F8"/>
          <w:sz w:val="27"/>
          <w:szCs w:val="27"/>
        </w:rPr>
        <w:t> default</w:t>
      </w:r>
    </w:p>
    <w:p w14:paraId="4221D88D"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Una forma de representar las relaciones que tendrá un elemento con otro es a través de las flechas en UML, y aquí tenemos varios tipos, estos son los más comunes:</w:t>
      </w:r>
    </w:p>
    <w:p w14:paraId="277D75FC" w14:textId="77777777" w:rsidR="009965E5" w:rsidRDefault="009965E5" w:rsidP="009965E5">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Asociación</w:t>
      </w:r>
    </w:p>
    <w:p w14:paraId="13241972" w14:textId="05861B89" w:rsidR="009965E5" w:rsidRDefault="009965E5" w:rsidP="009965E5">
      <w:pPr>
        <w:rPr>
          <w:rFonts w:ascii="Times New Roman" w:hAnsi="Times New Roman"/>
        </w:rPr>
      </w:pPr>
      <w:r>
        <w:rPr>
          <w:noProof/>
        </w:rPr>
        <w:drawing>
          <wp:inline distT="0" distB="0" distL="0" distR="0" wp14:anchorId="094FD77C" wp14:editId="2C16E619">
            <wp:extent cx="1741170" cy="38036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41170" cy="380365"/>
                    </a:xfrm>
                    <a:prstGeom prst="rect">
                      <a:avLst/>
                    </a:prstGeom>
                    <a:noFill/>
                    <a:ln>
                      <a:noFill/>
                    </a:ln>
                  </pic:spPr>
                </pic:pic>
              </a:graphicData>
            </a:graphic>
          </wp:inline>
        </w:drawing>
      </w:r>
    </w:p>
    <w:p w14:paraId="6AF0D62B"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lastRenderedPageBreak/>
        <w:t>Como su nombre lo dice, notarás que cada vez que esté referenciada este tipo de flecha significará que ese elemento contiene al otro en su definición. La flecha apuntará hacia la dependencia.</w:t>
      </w:r>
    </w:p>
    <w:p w14:paraId="345532D2" w14:textId="21E7F3F1" w:rsidR="009965E5" w:rsidRDefault="009965E5" w:rsidP="009965E5">
      <w:pPr>
        <w:rPr>
          <w:rFonts w:ascii="Times New Roman" w:hAnsi="Times New Roman"/>
          <w:sz w:val="24"/>
          <w:szCs w:val="24"/>
        </w:rPr>
      </w:pPr>
      <w:r>
        <w:rPr>
          <w:noProof/>
        </w:rPr>
        <w:drawing>
          <wp:inline distT="0" distB="0" distL="0" distR="0" wp14:anchorId="570A6EE9" wp14:editId="14587E0A">
            <wp:extent cx="2282190" cy="88519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2190" cy="885190"/>
                    </a:xfrm>
                    <a:prstGeom prst="rect">
                      <a:avLst/>
                    </a:prstGeom>
                    <a:noFill/>
                    <a:ln>
                      <a:noFill/>
                    </a:ln>
                  </pic:spPr>
                </pic:pic>
              </a:graphicData>
            </a:graphic>
          </wp:inline>
        </w:drawing>
      </w:r>
    </w:p>
    <w:p w14:paraId="438B7E3A"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 xml:space="preserve">Con esto vemos que la </w:t>
      </w:r>
      <w:proofErr w:type="spellStart"/>
      <w:r>
        <w:rPr>
          <w:rFonts w:ascii="Roboto" w:hAnsi="Roboto"/>
          <w:color w:val="EFF3F8"/>
          <w:sz w:val="27"/>
          <w:szCs w:val="27"/>
        </w:rPr>
        <w:t>ClaseA</w:t>
      </w:r>
      <w:proofErr w:type="spellEnd"/>
      <w:r>
        <w:rPr>
          <w:rFonts w:ascii="Roboto" w:hAnsi="Roboto"/>
          <w:color w:val="EFF3F8"/>
          <w:sz w:val="27"/>
          <w:szCs w:val="27"/>
        </w:rPr>
        <w:t xml:space="preserve"> está asociada y depende de la </w:t>
      </w:r>
      <w:proofErr w:type="spellStart"/>
      <w:r>
        <w:rPr>
          <w:rFonts w:ascii="Roboto" w:hAnsi="Roboto"/>
          <w:color w:val="EFF3F8"/>
          <w:sz w:val="27"/>
          <w:szCs w:val="27"/>
        </w:rPr>
        <w:t>ClaseB</w:t>
      </w:r>
      <w:proofErr w:type="spellEnd"/>
      <w:r>
        <w:rPr>
          <w:rFonts w:ascii="Roboto" w:hAnsi="Roboto"/>
          <w:color w:val="EFF3F8"/>
          <w:sz w:val="27"/>
          <w:szCs w:val="27"/>
        </w:rPr>
        <w:t>.</w:t>
      </w:r>
    </w:p>
    <w:p w14:paraId="59764C0A" w14:textId="77777777" w:rsidR="009965E5" w:rsidRDefault="009965E5" w:rsidP="009965E5">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Herencia</w:t>
      </w:r>
    </w:p>
    <w:p w14:paraId="2A4FF4B9" w14:textId="72DA14EB" w:rsidR="009965E5" w:rsidRDefault="009965E5" w:rsidP="009965E5">
      <w:pPr>
        <w:rPr>
          <w:rFonts w:ascii="Times New Roman" w:hAnsi="Times New Roman"/>
        </w:rPr>
      </w:pPr>
      <w:r>
        <w:rPr>
          <w:noProof/>
        </w:rPr>
        <w:drawing>
          <wp:inline distT="0" distB="0" distL="0" distR="0" wp14:anchorId="464DC9B2" wp14:editId="1731F6E9">
            <wp:extent cx="1711960" cy="373380"/>
            <wp:effectExtent l="0" t="0" r="254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11960" cy="373380"/>
                    </a:xfrm>
                    <a:prstGeom prst="rect">
                      <a:avLst/>
                    </a:prstGeom>
                    <a:noFill/>
                    <a:ln>
                      <a:noFill/>
                    </a:ln>
                  </pic:spPr>
                </pic:pic>
              </a:graphicData>
            </a:graphic>
          </wp:inline>
        </w:drawing>
      </w:r>
    </w:p>
    <w:p w14:paraId="586C35EC" w14:textId="77777777" w:rsidR="009965E5" w:rsidRDefault="009965E5" w:rsidP="009965E5">
      <w:pPr>
        <w:pStyle w:val="NormalWeb"/>
        <w:shd w:val="clear" w:color="auto" w:fill="121F3D"/>
        <w:spacing w:before="0" w:after="0"/>
        <w:rPr>
          <w:rFonts w:ascii="Roboto" w:hAnsi="Roboto"/>
          <w:color w:val="EFF3F8"/>
          <w:sz w:val="27"/>
          <w:szCs w:val="27"/>
        </w:rPr>
      </w:pPr>
      <w:r>
        <w:rPr>
          <w:rFonts w:ascii="Roboto" w:hAnsi="Roboto"/>
          <w:color w:val="EFF3F8"/>
          <w:sz w:val="27"/>
          <w:szCs w:val="27"/>
        </w:rPr>
        <w:t>Siempre que veamos este tipo de flecha se estará expresando la herencia.</w:t>
      </w:r>
      <w:r>
        <w:rPr>
          <w:rFonts w:ascii="Roboto" w:hAnsi="Roboto"/>
          <w:color w:val="EFF3F8"/>
          <w:sz w:val="27"/>
          <w:szCs w:val="27"/>
        </w:rPr>
        <w:br/>
        <w:t>La dirección de la flecha irá desde el hijo hasta el padre.</w:t>
      </w:r>
    </w:p>
    <w:p w14:paraId="4A5D7AF9" w14:textId="434A4EF8" w:rsidR="009965E5" w:rsidRDefault="009965E5" w:rsidP="009965E5">
      <w:pPr>
        <w:rPr>
          <w:rFonts w:ascii="Times New Roman" w:hAnsi="Times New Roman"/>
          <w:sz w:val="24"/>
          <w:szCs w:val="24"/>
        </w:rPr>
      </w:pPr>
      <w:r>
        <w:rPr>
          <w:noProof/>
        </w:rPr>
        <w:drawing>
          <wp:inline distT="0" distB="0" distL="0" distR="0" wp14:anchorId="313F7E77" wp14:editId="220C0C8D">
            <wp:extent cx="2311400" cy="3350260"/>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11400" cy="3350260"/>
                    </a:xfrm>
                    <a:prstGeom prst="rect">
                      <a:avLst/>
                    </a:prstGeom>
                    <a:noFill/>
                    <a:ln>
                      <a:noFill/>
                    </a:ln>
                  </pic:spPr>
                </pic:pic>
              </a:graphicData>
            </a:graphic>
          </wp:inline>
        </w:drawing>
      </w:r>
    </w:p>
    <w:p w14:paraId="7F436CEF"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 xml:space="preserve">Con esto vemos que la </w:t>
      </w:r>
      <w:proofErr w:type="spellStart"/>
      <w:r>
        <w:rPr>
          <w:rFonts w:ascii="Roboto" w:hAnsi="Roboto"/>
          <w:color w:val="EFF3F8"/>
          <w:sz w:val="27"/>
          <w:szCs w:val="27"/>
        </w:rPr>
        <w:t>ClaseB</w:t>
      </w:r>
      <w:proofErr w:type="spellEnd"/>
      <w:r>
        <w:rPr>
          <w:rFonts w:ascii="Roboto" w:hAnsi="Roboto"/>
          <w:color w:val="EFF3F8"/>
          <w:sz w:val="27"/>
          <w:szCs w:val="27"/>
        </w:rPr>
        <w:t xml:space="preserve"> hereda de la </w:t>
      </w:r>
      <w:proofErr w:type="spellStart"/>
      <w:r>
        <w:rPr>
          <w:rFonts w:ascii="Roboto" w:hAnsi="Roboto"/>
          <w:color w:val="EFF3F8"/>
          <w:sz w:val="27"/>
          <w:szCs w:val="27"/>
        </w:rPr>
        <w:t>ClaseA</w:t>
      </w:r>
      <w:proofErr w:type="spellEnd"/>
    </w:p>
    <w:p w14:paraId="58B6FBCB" w14:textId="77777777" w:rsidR="009965E5" w:rsidRDefault="009965E5" w:rsidP="009965E5">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lastRenderedPageBreak/>
        <w:t>Agregación</w:t>
      </w:r>
    </w:p>
    <w:p w14:paraId="7EE67508" w14:textId="018F3750" w:rsidR="009965E5" w:rsidRDefault="009965E5" w:rsidP="009965E5">
      <w:pPr>
        <w:rPr>
          <w:rFonts w:ascii="Times New Roman" w:hAnsi="Times New Roman"/>
        </w:rPr>
      </w:pPr>
      <w:r>
        <w:rPr>
          <w:noProof/>
        </w:rPr>
        <w:drawing>
          <wp:inline distT="0" distB="0" distL="0" distR="0" wp14:anchorId="6BE37C09" wp14:editId="7191CDC0">
            <wp:extent cx="1697355" cy="321945"/>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97355" cy="321945"/>
                    </a:xfrm>
                    <a:prstGeom prst="rect">
                      <a:avLst/>
                    </a:prstGeom>
                    <a:noFill/>
                    <a:ln>
                      <a:noFill/>
                    </a:ln>
                  </pic:spPr>
                </pic:pic>
              </a:graphicData>
            </a:graphic>
          </wp:inline>
        </w:drawing>
      </w:r>
    </w:p>
    <w:p w14:paraId="6A24AF63"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Este se parece a la asociación en que un elemento dependerá del otro, pero en este caso será: Un elemento dependerá de muchos otros. Aquí tomamos como referencia la multiplicidad del elemento. Lo que comúnmente conocerías en Bases de Datos como Relaciones uno a muchos.</w:t>
      </w:r>
    </w:p>
    <w:p w14:paraId="1C694FFE" w14:textId="0F80DAC2" w:rsidR="009965E5" w:rsidRDefault="009965E5" w:rsidP="009965E5">
      <w:pPr>
        <w:rPr>
          <w:rFonts w:ascii="Times New Roman" w:hAnsi="Times New Roman"/>
          <w:sz w:val="24"/>
          <w:szCs w:val="24"/>
        </w:rPr>
      </w:pPr>
      <w:r>
        <w:rPr>
          <w:noProof/>
        </w:rPr>
        <w:drawing>
          <wp:inline distT="0" distB="0" distL="0" distR="0" wp14:anchorId="111A5930" wp14:editId="02BFB49F">
            <wp:extent cx="2216785" cy="7899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16785" cy="789940"/>
                    </a:xfrm>
                    <a:prstGeom prst="rect">
                      <a:avLst/>
                    </a:prstGeom>
                    <a:noFill/>
                    <a:ln>
                      <a:noFill/>
                    </a:ln>
                  </pic:spPr>
                </pic:pic>
              </a:graphicData>
            </a:graphic>
          </wp:inline>
        </w:drawing>
      </w:r>
    </w:p>
    <w:p w14:paraId="0F2E93C0"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 xml:space="preserve">Con esto decimos que la </w:t>
      </w:r>
      <w:proofErr w:type="spellStart"/>
      <w:r>
        <w:rPr>
          <w:rFonts w:ascii="Roboto" w:hAnsi="Roboto"/>
          <w:color w:val="EFF3F8"/>
          <w:sz w:val="27"/>
          <w:szCs w:val="27"/>
        </w:rPr>
        <w:t>ClaseA</w:t>
      </w:r>
      <w:proofErr w:type="spellEnd"/>
      <w:r>
        <w:rPr>
          <w:rFonts w:ascii="Roboto" w:hAnsi="Roboto"/>
          <w:color w:val="EFF3F8"/>
          <w:sz w:val="27"/>
          <w:szCs w:val="27"/>
        </w:rPr>
        <w:t xml:space="preserve"> contiene varios elementos de la </w:t>
      </w:r>
      <w:proofErr w:type="spellStart"/>
      <w:r>
        <w:rPr>
          <w:rFonts w:ascii="Roboto" w:hAnsi="Roboto"/>
          <w:color w:val="EFF3F8"/>
          <w:sz w:val="27"/>
          <w:szCs w:val="27"/>
        </w:rPr>
        <w:t>ClaseB</w:t>
      </w:r>
      <w:proofErr w:type="spellEnd"/>
      <w:r>
        <w:rPr>
          <w:rFonts w:ascii="Roboto" w:hAnsi="Roboto"/>
          <w:color w:val="EFF3F8"/>
          <w:sz w:val="27"/>
          <w:szCs w:val="27"/>
        </w:rPr>
        <w:t>. Estos últimos son comúnmente representados con listas o colecciones de datos.</w:t>
      </w:r>
    </w:p>
    <w:p w14:paraId="08E6E360" w14:textId="77777777" w:rsidR="009965E5" w:rsidRDefault="009965E5" w:rsidP="009965E5">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Composición</w:t>
      </w:r>
    </w:p>
    <w:p w14:paraId="1CAD9D50" w14:textId="3FFC1F9D" w:rsidR="009965E5" w:rsidRDefault="009965E5" w:rsidP="009965E5">
      <w:pPr>
        <w:rPr>
          <w:rFonts w:ascii="Times New Roman" w:hAnsi="Times New Roman"/>
        </w:rPr>
      </w:pPr>
      <w:r>
        <w:rPr>
          <w:noProof/>
        </w:rPr>
        <w:drawing>
          <wp:inline distT="0" distB="0" distL="0" distR="0" wp14:anchorId="3ADC39EA" wp14:editId="0ACEF0E4">
            <wp:extent cx="1689735" cy="402590"/>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89735" cy="402590"/>
                    </a:xfrm>
                    <a:prstGeom prst="rect">
                      <a:avLst/>
                    </a:prstGeom>
                    <a:noFill/>
                    <a:ln>
                      <a:noFill/>
                    </a:ln>
                  </pic:spPr>
                </pic:pic>
              </a:graphicData>
            </a:graphic>
          </wp:inline>
        </w:drawing>
      </w:r>
    </w:p>
    <w:p w14:paraId="4B78CBD2"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Este es similar al anterior solo que su relación es totalmente compenetrada de tal modo que conceptualmente una de estas clases no podría vivir si no existiera la otra.</w:t>
      </w:r>
    </w:p>
    <w:p w14:paraId="7430153F" w14:textId="183ECC46" w:rsidR="009965E5" w:rsidRDefault="009965E5" w:rsidP="009965E5">
      <w:pPr>
        <w:rPr>
          <w:rFonts w:ascii="Times New Roman" w:hAnsi="Times New Roman"/>
          <w:sz w:val="24"/>
          <w:szCs w:val="24"/>
        </w:rPr>
      </w:pPr>
      <w:r>
        <w:rPr>
          <w:noProof/>
        </w:rPr>
        <w:drawing>
          <wp:inline distT="0" distB="0" distL="0" distR="0" wp14:anchorId="2DA697AE" wp14:editId="27558E3F">
            <wp:extent cx="2179955" cy="8191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9955" cy="819150"/>
                    </a:xfrm>
                    <a:prstGeom prst="rect">
                      <a:avLst/>
                    </a:prstGeom>
                    <a:noFill/>
                    <a:ln>
                      <a:noFill/>
                    </a:ln>
                  </pic:spPr>
                </pic:pic>
              </a:graphicData>
            </a:graphic>
          </wp:inline>
        </w:drawing>
      </w:r>
    </w:p>
    <w:p w14:paraId="73AC098B"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Con esto terminamos nuestro primer módulo. Vamos al siguiente para entender cómo podemos hacer un análisis y utilizar estos elementos para construir nuestro diagrama de clases de Uber.</w:t>
      </w:r>
    </w:p>
    <w:p w14:paraId="640951AE" w14:textId="4DF1AF64" w:rsidR="009965E5" w:rsidRDefault="009965E5" w:rsidP="00524CDB">
      <w:pPr>
        <w:spacing w:after="0" w:line="240" w:lineRule="auto"/>
      </w:pPr>
    </w:p>
    <w:p w14:paraId="4BE26040" w14:textId="1A15B462" w:rsidR="009965E5" w:rsidRDefault="003B5517" w:rsidP="00524CDB">
      <w:pPr>
        <w:spacing w:after="0" w:line="240" w:lineRule="auto"/>
      </w:pPr>
      <w:hyperlink r:id="rId16" w:history="1">
        <w:r w:rsidR="009965E5" w:rsidRPr="00E33B13">
          <w:rPr>
            <w:rStyle w:val="Hipervnculo"/>
          </w:rPr>
          <w:t>https://www.youtube.com/watch?v=Z0yLerU0g-Q</w:t>
        </w:r>
      </w:hyperlink>
    </w:p>
    <w:p w14:paraId="54FF5C0C" w14:textId="77777777" w:rsidR="009965E5" w:rsidRDefault="009965E5" w:rsidP="009965E5">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Objetos</w:t>
      </w:r>
    </w:p>
    <w:p w14:paraId="6D62E17B" w14:textId="77777777" w:rsidR="009965E5" w:rsidRPr="009965E5" w:rsidRDefault="009965E5" w:rsidP="009965E5">
      <w:pPr>
        <w:shd w:val="clear" w:color="auto" w:fill="121F3D"/>
        <w:spacing w:after="336" w:line="240" w:lineRule="auto"/>
        <w:rPr>
          <w:rFonts w:ascii="Roboto" w:eastAsia="Times New Roman" w:hAnsi="Roboto" w:cs="Times New Roman"/>
          <w:color w:val="BECDE3"/>
          <w:sz w:val="24"/>
          <w:szCs w:val="24"/>
          <w:lang w:eastAsia="es-CO"/>
        </w:rPr>
      </w:pPr>
      <w:r w:rsidRPr="009965E5">
        <w:rPr>
          <w:rFonts w:ascii="Roboto" w:eastAsia="Times New Roman" w:hAnsi="Roboto" w:cs="Times New Roman"/>
          <w:color w:val="BECDE3"/>
          <w:sz w:val="24"/>
          <w:szCs w:val="24"/>
          <w:lang w:eastAsia="es-CO"/>
        </w:rPr>
        <w:t>Los Objetos son aquellos que tienen propiedades y comportamientos, también serán sustantivos.</w:t>
      </w:r>
    </w:p>
    <w:p w14:paraId="05711F14" w14:textId="77777777" w:rsidR="009965E5" w:rsidRPr="009965E5" w:rsidRDefault="009965E5" w:rsidP="009965E5">
      <w:pPr>
        <w:numPr>
          <w:ilvl w:val="0"/>
          <w:numId w:val="6"/>
        </w:numPr>
        <w:shd w:val="clear" w:color="auto" w:fill="121F3D"/>
        <w:spacing w:after="150" w:line="240" w:lineRule="auto"/>
        <w:rPr>
          <w:rFonts w:ascii="Roboto" w:eastAsia="Times New Roman" w:hAnsi="Roboto" w:cs="Times New Roman"/>
          <w:color w:val="BECDE3"/>
          <w:sz w:val="24"/>
          <w:szCs w:val="24"/>
          <w:lang w:eastAsia="es-CO"/>
        </w:rPr>
      </w:pPr>
      <w:r w:rsidRPr="009965E5">
        <w:rPr>
          <w:rFonts w:ascii="Roboto" w:eastAsia="Times New Roman" w:hAnsi="Roboto" w:cs="Times New Roman"/>
          <w:color w:val="BECDE3"/>
          <w:sz w:val="24"/>
          <w:szCs w:val="24"/>
          <w:lang w:eastAsia="es-CO"/>
        </w:rPr>
        <w:t>Pueden ser Físicos o Conceptuales</w:t>
      </w:r>
    </w:p>
    <w:p w14:paraId="5FC1EB40" w14:textId="77777777" w:rsidR="009965E5" w:rsidRPr="009965E5" w:rsidRDefault="009965E5" w:rsidP="009965E5">
      <w:pPr>
        <w:shd w:val="clear" w:color="auto" w:fill="121F3D"/>
        <w:spacing w:after="0" w:line="240" w:lineRule="auto"/>
        <w:rPr>
          <w:rFonts w:ascii="Roboto" w:eastAsia="Times New Roman" w:hAnsi="Roboto" w:cs="Times New Roman"/>
          <w:color w:val="BECDE3"/>
          <w:sz w:val="24"/>
          <w:szCs w:val="24"/>
          <w:lang w:eastAsia="es-CO"/>
        </w:rPr>
      </w:pPr>
      <w:r w:rsidRPr="009965E5">
        <w:rPr>
          <w:rFonts w:ascii="Roboto" w:eastAsia="Times New Roman" w:hAnsi="Roboto" w:cs="Times New Roman"/>
          <w:color w:val="BECDE3"/>
          <w:sz w:val="24"/>
          <w:szCs w:val="24"/>
          <w:lang w:eastAsia="es-CO"/>
        </w:rPr>
        <w:t>Las </w:t>
      </w:r>
      <w:r w:rsidRPr="009965E5">
        <w:rPr>
          <w:rFonts w:ascii="Roboto" w:eastAsia="Times New Roman" w:hAnsi="Roboto" w:cs="Times New Roman"/>
          <w:b/>
          <w:bCs/>
          <w:color w:val="BECDE3"/>
          <w:sz w:val="24"/>
          <w:szCs w:val="24"/>
          <w:lang w:eastAsia="es-CO"/>
        </w:rPr>
        <w:t>Propiedades</w:t>
      </w:r>
      <w:r w:rsidRPr="009965E5">
        <w:rPr>
          <w:rFonts w:ascii="Roboto" w:eastAsia="Times New Roman" w:hAnsi="Roboto" w:cs="Times New Roman"/>
          <w:color w:val="BECDE3"/>
          <w:sz w:val="24"/>
          <w:szCs w:val="24"/>
          <w:lang w:eastAsia="es-CO"/>
        </w:rPr>
        <w:t> también pueden llamarse atributos y estos también serán sustantivos. Algunos atributos o propiedades son nombre, tamaño, forma, estado, etc. Son todas las características del objeto.</w:t>
      </w:r>
    </w:p>
    <w:p w14:paraId="2D6ADDCD" w14:textId="77777777" w:rsidR="009965E5" w:rsidRPr="009965E5" w:rsidRDefault="009965E5" w:rsidP="009965E5">
      <w:pPr>
        <w:shd w:val="clear" w:color="auto" w:fill="121F3D"/>
        <w:spacing w:after="0" w:line="240" w:lineRule="auto"/>
        <w:rPr>
          <w:rFonts w:ascii="Roboto" w:eastAsia="Times New Roman" w:hAnsi="Roboto" w:cs="Times New Roman"/>
          <w:color w:val="BECDE3"/>
          <w:sz w:val="24"/>
          <w:szCs w:val="24"/>
          <w:lang w:eastAsia="es-CO"/>
        </w:rPr>
      </w:pPr>
      <w:r w:rsidRPr="009965E5">
        <w:rPr>
          <w:rFonts w:ascii="Roboto" w:eastAsia="Times New Roman" w:hAnsi="Roboto" w:cs="Times New Roman"/>
          <w:color w:val="BECDE3"/>
          <w:sz w:val="24"/>
          <w:szCs w:val="24"/>
          <w:lang w:eastAsia="es-CO"/>
        </w:rPr>
        <w:t>Los </w:t>
      </w:r>
      <w:r w:rsidRPr="009965E5">
        <w:rPr>
          <w:rFonts w:ascii="Roboto" w:eastAsia="Times New Roman" w:hAnsi="Roboto" w:cs="Times New Roman"/>
          <w:b/>
          <w:bCs/>
          <w:color w:val="BECDE3"/>
          <w:sz w:val="24"/>
          <w:szCs w:val="24"/>
          <w:lang w:eastAsia="es-CO"/>
        </w:rPr>
        <w:t>Comportamientos</w:t>
      </w:r>
      <w:r w:rsidRPr="009965E5">
        <w:rPr>
          <w:rFonts w:ascii="Roboto" w:eastAsia="Times New Roman" w:hAnsi="Roboto" w:cs="Times New Roman"/>
          <w:color w:val="BECDE3"/>
          <w:sz w:val="24"/>
          <w:szCs w:val="24"/>
          <w:lang w:eastAsia="es-CO"/>
        </w:rPr>
        <w:t xml:space="preserve"> serán todas las operaciones que el objeto puede hacer, suelen ser verbos o sustantivos y verbo. Algunos ejemplos pueden ser que el usuario pueda hacer </w:t>
      </w:r>
      <w:proofErr w:type="spellStart"/>
      <w:r w:rsidRPr="009965E5">
        <w:rPr>
          <w:rFonts w:ascii="Roboto" w:eastAsia="Times New Roman" w:hAnsi="Roboto" w:cs="Times New Roman"/>
          <w:color w:val="BECDE3"/>
          <w:sz w:val="24"/>
          <w:szCs w:val="24"/>
          <w:lang w:eastAsia="es-CO"/>
        </w:rPr>
        <w:t>login</w:t>
      </w:r>
      <w:proofErr w:type="spellEnd"/>
      <w:r w:rsidRPr="009965E5">
        <w:rPr>
          <w:rFonts w:ascii="Roboto" w:eastAsia="Times New Roman" w:hAnsi="Roboto" w:cs="Times New Roman"/>
          <w:color w:val="BECDE3"/>
          <w:sz w:val="24"/>
          <w:szCs w:val="24"/>
          <w:lang w:eastAsia="es-CO"/>
        </w:rPr>
        <w:t xml:space="preserve"> y </w:t>
      </w:r>
      <w:proofErr w:type="spellStart"/>
      <w:r w:rsidRPr="009965E5">
        <w:rPr>
          <w:rFonts w:ascii="Roboto" w:eastAsia="Times New Roman" w:hAnsi="Roboto" w:cs="Times New Roman"/>
          <w:color w:val="BECDE3"/>
          <w:sz w:val="24"/>
          <w:szCs w:val="24"/>
          <w:lang w:eastAsia="es-CO"/>
        </w:rPr>
        <w:t>logout</w:t>
      </w:r>
      <w:proofErr w:type="spellEnd"/>
      <w:r w:rsidRPr="009965E5">
        <w:rPr>
          <w:rFonts w:ascii="Roboto" w:eastAsia="Times New Roman" w:hAnsi="Roboto" w:cs="Times New Roman"/>
          <w:color w:val="BECDE3"/>
          <w:sz w:val="24"/>
          <w:szCs w:val="24"/>
          <w:lang w:eastAsia="es-CO"/>
        </w:rPr>
        <w:t>.</w:t>
      </w:r>
    </w:p>
    <w:p w14:paraId="5A985AE4" w14:textId="414FA998" w:rsidR="009965E5" w:rsidRDefault="009965E5" w:rsidP="00524CDB">
      <w:pPr>
        <w:spacing w:after="0" w:line="240" w:lineRule="auto"/>
      </w:pPr>
    </w:p>
    <w:p w14:paraId="2829F952" w14:textId="5281743B" w:rsidR="00FF32B1" w:rsidRDefault="00FF32B1" w:rsidP="00524CDB">
      <w:pPr>
        <w:spacing w:after="0" w:line="240" w:lineRule="auto"/>
      </w:pPr>
      <w:r>
        <w:rPr>
          <w:noProof/>
        </w:rPr>
        <w:drawing>
          <wp:inline distT="0" distB="0" distL="0" distR="0" wp14:anchorId="2B8C0A2C" wp14:editId="1B51144C">
            <wp:extent cx="4169664" cy="2785437"/>
            <wp:effectExtent l="0" t="0" r="2540" b="0"/>
            <wp:docPr id="12" name="Imagen 1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3573" cy="2788048"/>
                    </a:xfrm>
                    <a:prstGeom prst="rect">
                      <a:avLst/>
                    </a:prstGeom>
                    <a:noFill/>
                    <a:ln>
                      <a:noFill/>
                    </a:ln>
                  </pic:spPr>
                </pic:pic>
              </a:graphicData>
            </a:graphic>
          </wp:inline>
        </w:drawing>
      </w:r>
    </w:p>
    <w:p w14:paraId="4B54D4AC" w14:textId="106FB124" w:rsidR="007E5DA3" w:rsidRDefault="007E5DA3" w:rsidP="00524CDB">
      <w:pPr>
        <w:spacing w:after="0" w:line="240" w:lineRule="auto"/>
      </w:pPr>
    </w:p>
    <w:p w14:paraId="3AD56E80" w14:textId="77777777" w:rsidR="007E5DA3" w:rsidRDefault="007E5DA3" w:rsidP="007E5DA3">
      <w:pPr>
        <w:pStyle w:val="Ttulo1"/>
        <w:shd w:val="clear" w:color="auto" w:fill="121F3D"/>
        <w:spacing w:before="161" w:beforeAutospacing="0" w:after="161" w:afterAutospacing="0"/>
        <w:rPr>
          <w:rFonts w:ascii="Roboto" w:hAnsi="Roboto"/>
          <w:color w:val="EFF3F8"/>
        </w:rPr>
      </w:pPr>
      <w:r>
        <w:rPr>
          <w:rFonts w:ascii="Roboto" w:hAnsi="Roboto"/>
          <w:color w:val="EFF3F8"/>
        </w:rPr>
        <w:t>Abstracción y Clases</w:t>
      </w:r>
    </w:p>
    <w:p w14:paraId="56763383" w14:textId="77777777" w:rsidR="007E5DA3" w:rsidRDefault="007E5DA3" w:rsidP="007E5DA3">
      <w:pPr>
        <w:pStyle w:val="NormalWeb"/>
        <w:shd w:val="clear" w:color="auto" w:fill="121F3D"/>
        <w:spacing w:before="0" w:beforeAutospacing="0" w:after="0" w:afterAutospacing="0"/>
        <w:rPr>
          <w:rFonts w:ascii="Roboto" w:hAnsi="Roboto"/>
          <w:color w:val="BECDE3"/>
        </w:rPr>
      </w:pPr>
      <w:r>
        <w:rPr>
          <w:rFonts w:ascii="Roboto" w:hAnsi="Roboto"/>
          <w:color w:val="BECDE3"/>
        </w:rPr>
        <w:t>Una </w:t>
      </w:r>
      <w:r>
        <w:rPr>
          <w:rStyle w:val="Textoennegrita"/>
          <w:rFonts w:ascii="Roboto" w:hAnsi="Roboto"/>
          <w:color w:val="BECDE3"/>
        </w:rPr>
        <w:t>Clase</w:t>
      </w:r>
      <w:r>
        <w:rPr>
          <w:rFonts w:ascii="Roboto" w:hAnsi="Roboto"/>
          <w:color w:val="BECDE3"/>
        </w:rPr>
        <w:t> es el modelo por el cual nuestros objetos se van a construir y nos van a permitir generar más objetos.</w:t>
      </w:r>
    </w:p>
    <w:p w14:paraId="0FA31D68" w14:textId="77777777" w:rsidR="007E5DA3" w:rsidRDefault="007E5DA3" w:rsidP="007E5DA3">
      <w:pPr>
        <w:pStyle w:val="NormalWeb"/>
        <w:shd w:val="clear" w:color="auto" w:fill="121F3D"/>
        <w:spacing w:before="0" w:beforeAutospacing="0" w:after="0" w:afterAutospacing="0"/>
        <w:rPr>
          <w:rFonts w:ascii="Roboto" w:hAnsi="Roboto"/>
          <w:color w:val="BECDE3"/>
        </w:rPr>
      </w:pPr>
      <w:r>
        <w:rPr>
          <w:rFonts w:ascii="Roboto" w:hAnsi="Roboto"/>
          <w:color w:val="BECDE3"/>
        </w:rPr>
        <w:t>Analizamos Objetos para crear </w:t>
      </w:r>
      <w:r>
        <w:rPr>
          <w:rStyle w:val="Textoennegrita"/>
          <w:rFonts w:ascii="Roboto" w:hAnsi="Roboto"/>
          <w:color w:val="BECDE3"/>
        </w:rPr>
        <w:t>Clases</w:t>
      </w:r>
      <w:r>
        <w:rPr>
          <w:rFonts w:ascii="Roboto" w:hAnsi="Roboto"/>
          <w:color w:val="BECDE3"/>
        </w:rPr>
        <w:t>. Las </w:t>
      </w:r>
      <w:r>
        <w:rPr>
          <w:rStyle w:val="Textoennegrita"/>
          <w:rFonts w:ascii="Roboto" w:hAnsi="Roboto"/>
          <w:color w:val="BECDE3"/>
        </w:rPr>
        <w:t>Clases</w:t>
      </w:r>
      <w:r>
        <w:rPr>
          <w:rFonts w:ascii="Roboto" w:hAnsi="Roboto"/>
          <w:color w:val="BECDE3"/>
        </w:rPr>
        <w:t> son los modelos sobres los cuales construiremos nuestros objetos.</w:t>
      </w:r>
    </w:p>
    <w:p w14:paraId="7FABD912" w14:textId="77777777" w:rsidR="007E5DA3" w:rsidRDefault="007E5DA3" w:rsidP="007E5DA3">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Abstracción</w:t>
      </w:r>
      <w:r>
        <w:rPr>
          <w:rFonts w:ascii="Roboto" w:hAnsi="Roboto"/>
          <w:color w:val="BECDE3"/>
        </w:rPr>
        <w:t> es cuando separamos los datos de un objeto para generar un molde.</w:t>
      </w:r>
    </w:p>
    <w:p w14:paraId="27EB5FB6" w14:textId="5B75F2EB" w:rsidR="007E5DA3" w:rsidRDefault="007E5DA3" w:rsidP="00524CDB">
      <w:pPr>
        <w:spacing w:after="0" w:line="240" w:lineRule="auto"/>
      </w:pPr>
    </w:p>
    <w:p w14:paraId="56F5045A" w14:textId="10B4C884" w:rsidR="007E5DA3" w:rsidRDefault="007E5DA3" w:rsidP="00524CDB">
      <w:pPr>
        <w:spacing w:after="0" w:line="240" w:lineRule="auto"/>
      </w:pPr>
    </w:p>
    <w:p w14:paraId="420C17A8" w14:textId="77777777" w:rsidR="007E5DA3" w:rsidRDefault="007E5DA3" w:rsidP="007E5DA3">
      <w:pPr>
        <w:spacing w:after="0" w:line="240" w:lineRule="auto"/>
      </w:pPr>
      <w:r>
        <w:t>Nota de clase:</w:t>
      </w:r>
    </w:p>
    <w:p w14:paraId="64F45D99" w14:textId="77777777" w:rsidR="007E5DA3" w:rsidRDefault="007E5DA3" w:rsidP="007E5DA3">
      <w:pPr>
        <w:spacing w:after="0" w:line="240" w:lineRule="auto"/>
      </w:pPr>
    </w:p>
    <w:p w14:paraId="0DB7A10F" w14:textId="77777777" w:rsidR="007E5DA3" w:rsidRDefault="007E5DA3" w:rsidP="007E5DA3">
      <w:pPr>
        <w:spacing w:after="0" w:line="240" w:lineRule="auto"/>
      </w:pPr>
      <w:r>
        <w:t xml:space="preserve">En el vídeo anterior </w:t>
      </w:r>
      <w:proofErr w:type="spellStart"/>
      <w:r>
        <w:t>Anahi</w:t>
      </w:r>
      <w:proofErr w:type="spellEnd"/>
      <w:r>
        <w:t xml:space="preserve"> hablo muy bien de lo que es un Objeto y como </w:t>
      </w:r>
      <w:proofErr w:type="spellStart"/>
      <w:r>
        <w:t>esta</w:t>
      </w:r>
      <w:proofErr w:type="spellEnd"/>
      <w:r>
        <w:t xml:space="preserve"> compuesto por atributos o propiedades y a su vez estos tienen acciones o métodos.</w:t>
      </w:r>
    </w:p>
    <w:p w14:paraId="58AA7432" w14:textId="77777777" w:rsidR="007E5DA3" w:rsidRDefault="007E5DA3" w:rsidP="007E5DA3">
      <w:pPr>
        <w:spacing w:after="0" w:line="240" w:lineRule="auto"/>
      </w:pPr>
    </w:p>
    <w:p w14:paraId="1E388166" w14:textId="77777777" w:rsidR="007E5DA3" w:rsidRDefault="007E5DA3" w:rsidP="007E5DA3">
      <w:pPr>
        <w:spacing w:after="0" w:line="240" w:lineRule="auto"/>
      </w:pPr>
      <w:r>
        <w:lastRenderedPageBreak/>
        <w:t>Ahora el concepto se aumenta cuando todo esto se ve como una sola cosa llamada Clase.</w:t>
      </w:r>
    </w:p>
    <w:p w14:paraId="78C8FAB8" w14:textId="77777777" w:rsidR="007E5DA3" w:rsidRDefault="007E5DA3" w:rsidP="007E5DA3">
      <w:pPr>
        <w:spacing w:after="0" w:line="240" w:lineRule="auto"/>
      </w:pPr>
    </w:p>
    <w:p w14:paraId="51476EC9" w14:textId="77777777" w:rsidR="007E5DA3" w:rsidRDefault="007E5DA3" w:rsidP="007E5DA3">
      <w:pPr>
        <w:spacing w:after="0" w:line="240" w:lineRule="auto"/>
      </w:pPr>
      <w:r>
        <w:t>Una Clase Es el modelo sobre el cual nuestros objetos se construyen.</w:t>
      </w:r>
    </w:p>
    <w:p w14:paraId="3C71FE4B" w14:textId="77777777" w:rsidR="007E5DA3" w:rsidRDefault="007E5DA3" w:rsidP="007E5DA3">
      <w:pPr>
        <w:spacing w:after="0" w:line="240" w:lineRule="auto"/>
      </w:pPr>
    </w:p>
    <w:p w14:paraId="7C3564F3" w14:textId="77777777" w:rsidR="007E5DA3" w:rsidRDefault="007E5DA3" w:rsidP="007E5DA3">
      <w:pPr>
        <w:spacing w:after="0" w:line="240" w:lineRule="auto"/>
      </w:pPr>
      <w:r>
        <w:t xml:space="preserve">Es decir si tenemos un objeto llamado perro y este tiene sus atributos que lo describen generalmente y a su vez tiene métodos donde se define las acciones que pueda hacer ese perrito. Una clase me permite generar </w:t>
      </w:r>
      <w:proofErr w:type="spellStart"/>
      <w:r>
        <w:t>mas</w:t>
      </w:r>
      <w:proofErr w:type="spellEnd"/>
      <w:r>
        <w:t xml:space="preserve"> objetos (</w:t>
      </w:r>
      <w:proofErr w:type="spellStart"/>
      <w:r>
        <w:t>mas</w:t>
      </w:r>
      <w:proofErr w:type="spellEnd"/>
      <w:r>
        <w:t xml:space="preserve"> perros) con mismos atributos y métodos pero con resultados diferentes. </w:t>
      </w:r>
      <w:proofErr w:type="spellStart"/>
      <w:r>
        <w:t>ej</w:t>
      </w:r>
      <w:proofErr w:type="spellEnd"/>
      <w:r>
        <w:t>:</w:t>
      </w:r>
    </w:p>
    <w:p w14:paraId="276EB916" w14:textId="77777777" w:rsidR="007E5DA3" w:rsidRDefault="007E5DA3" w:rsidP="007E5DA3">
      <w:pPr>
        <w:spacing w:after="0" w:line="240" w:lineRule="auto"/>
      </w:pPr>
    </w:p>
    <w:p w14:paraId="5DBF4FBE" w14:textId="77777777" w:rsidR="007E5DA3" w:rsidRDefault="007E5DA3" w:rsidP="007E5DA3">
      <w:pPr>
        <w:spacing w:after="0" w:line="240" w:lineRule="auto"/>
      </w:pPr>
      <w:r>
        <w:t>Objeto #1 llamado “Rocky”:</w:t>
      </w:r>
    </w:p>
    <w:p w14:paraId="0F630232" w14:textId="77777777" w:rsidR="007E5DA3" w:rsidRDefault="007E5DA3" w:rsidP="007E5DA3">
      <w:pPr>
        <w:spacing w:after="0" w:line="240" w:lineRule="auto"/>
      </w:pPr>
      <w:r>
        <w:t>tributo_1: color = marrón</w:t>
      </w:r>
    </w:p>
    <w:p w14:paraId="6457E74B" w14:textId="77777777" w:rsidR="007E5DA3" w:rsidRDefault="007E5DA3" w:rsidP="007E5DA3">
      <w:pPr>
        <w:spacing w:after="0" w:line="240" w:lineRule="auto"/>
      </w:pPr>
      <w:r>
        <w:t xml:space="preserve">atributo_2: </w:t>
      </w:r>
      <w:proofErr w:type="spellStart"/>
      <w:r>
        <w:t>taman’o</w:t>
      </w:r>
      <w:proofErr w:type="spellEnd"/>
      <w:r>
        <w:t xml:space="preserve"> = </w:t>
      </w:r>
      <w:proofErr w:type="spellStart"/>
      <w:r>
        <w:t>pequen’o</w:t>
      </w:r>
      <w:proofErr w:type="spellEnd"/>
    </w:p>
    <w:p w14:paraId="1B510BC1" w14:textId="77777777" w:rsidR="007E5DA3" w:rsidRDefault="007E5DA3" w:rsidP="007E5DA3">
      <w:pPr>
        <w:spacing w:after="0" w:line="240" w:lineRule="auto"/>
      </w:pPr>
      <w:r>
        <w:t xml:space="preserve">atributo_3: raza = </w:t>
      </w:r>
      <w:proofErr w:type="spellStart"/>
      <w:r>
        <w:t>chiguagua</w:t>
      </w:r>
      <w:proofErr w:type="spellEnd"/>
    </w:p>
    <w:p w14:paraId="0F3CA6FC" w14:textId="77777777" w:rsidR="007E5DA3" w:rsidRDefault="007E5DA3" w:rsidP="007E5DA3">
      <w:pPr>
        <w:spacing w:after="0" w:line="240" w:lineRule="auto"/>
      </w:pPr>
    </w:p>
    <w:p w14:paraId="24DECA0B" w14:textId="77777777" w:rsidR="007E5DA3" w:rsidRDefault="007E5DA3" w:rsidP="007E5DA3">
      <w:pPr>
        <w:spacing w:after="0" w:line="240" w:lineRule="auto"/>
      </w:pPr>
      <w:r>
        <w:t>metodo_1: ladrar</w:t>
      </w:r>
    </w:p>
    <w:p w14:paraId="11F9E031" w14:textId="77777777" w:rsidR="007E5DA3" w:rsidRDefault="007E5DA3" w:rsidP="007E5DA3">
      <w:pPr>
        <w:spacing w:after="0" w:line="240" w:lineRule="auto"/>
      </w:pPr>
      <w:r>
        <w:t>metodo_2: comer</w:t>
      </w:r>
    </w:p>
    <w:p w14:paraId="3A1A6343" w14:textId="77777777" w:rsidR="007E5DA3" w:rsidRDefault="007E5DA3" w:rsidP="007E5DA3">
      <w:pPr>
        <w:spacing w:after="0" w:line="240" w:lineRule="auto"/>
      </w:pPr>
      <w:r>
        <w:t>metodo_3: dormir</w:t>
      </w:r>
    </w:p>
    <w:p w14:paraId="215EC24E" w14:textId="77777777" w:rsidR="007E5DA3" w:rsidRDefault="007E5DA3" w:rsidP="007E5DA3">
      <w:pPr>
        <w:spacing w:after="0" w:line="240" w:lineRule="auto"/>
      </w:pPr>
    </w:p>
    <w:p w14:paraId="4B50F052" w14:textId="77777777" w:rsidR="007E5DA3" w:rsidRDefault="007E5DA3" w:rsidP="007E5DA3">
      <w:pPr>
        <w:spacing w:after="0" w:line="240" w:lineRule="auto"/>
      </w:pPr>
      <w:r>
        <w:t>Objeto #2 llamado "Max"</w:t>
      </w:r>
    </w:p>
    <w:p w14:paraId="7B20464A" w14:textId="77777777" w:rsidR="007E5DA3" w:rsidRDefault="007E5DA3" w:rsidP="007E5DA3">
      <w:pPr>
        <w:spacing w:after="0" w:line="240" w:lineRule="auto"/>
      </w:pPr>
      <w:r>
        <w:t>atributo_1: color = blanco</w:t>
      </w:r>
    </w:p>
    <w:p w14:paraId="2035702F" w14:textId="77777777" w:rsidR="007E5DA3" w:rsidRDefault="007E5DA3" w:rsidP="007E5DA3">
      <w:pPr>
        <w:spacing w:after="0" w:line="240" w:lineRule="auto"/>
      </w:pPr>
      <w:r>
        <w:t xml:space="preserve">atributo_2: </w:t>
      </w:r>
      <w:proofErr w:type="spellStart"/>
      <w:r>
        <w:t>taman’o</w:t>
      </w:r>
      <w:proofErr w:type="spellEnd"/>
      <w:r>
        <w:t xml:space="preserve"> = grande</w:t>
      </w:r>
    </w:p>
    <w:p w14:paraId="3D1D72BF" w14:textId="77777777" w:rsidR="007E5DA3" w:rsidRDefault="007E5DA3" w:rsidP="007E5DA3">
      <w:pPr>
        <w:spacing w:after="0" w:line="240" w:lineRule="auto"/>
      </w:pPr>
      <w:r>
        <w:t xml:space="preserve">atributo_3: raza = </w:t>
      </w:r>
      <w:proofErr w:type="spellStart"/>
      <w:r>
        <w:t>hunky</w:t>
      </w:r>
      <w:proofErr w:type="spellEnd"/>
      <w:r>
        <w:t xml:space="preserve"> siberiano</w:t>
      </w:r>
    </w:p>
    <w:p w14:paraId="2DC7E1A7" w14:textId="77777777" w:rsidR="007E5DA3" w:rsidRDefault="007E5DA3" w:rsidP="007E5DA3">
      <w:pPr>
        <w:spacing w:after="0" w:line="240" w:lineRule="auto"/>
      </w:pPr>
    </w:p>
    <w:p w14:paraId="68289C75" w14:textId="77777777" w:rsidR="007E5DA3" w:rsidRDefault="007E5DA3" w:rsidP="007E5DA3">
      <w:pPr>
        <w:spacing w:after="0" w:line="240" w:lineRule="auto"/>
      </w:pPr>
      <w:r>
        <w:t>metodo_1: ladrar</w:t>
      </w:r>
    </w:p>
    <w:p w14:paraId="790717B5" w14:textId="77777777" w:rsidR="007E5DA3" w:rsidRDefault="007E5DA3" w:rsidP="007E5DA3">
      <w:pPr>
        <w:spacing w:after="0" w:line="240" w:lineRule="auto"/>
      </w:pPr>
      <w:r>
        <w:t>metodo_2: comer</w:t>
      </w:r>
    </w:p>
    <w:p w14:paraId="2025677A" w14:textId="77777777" w:rsidR="007E5DA3" w:rsidRDefault="007E5DA3" w:rsidP="007E5DA3">
      <w:pPr>
        <w:spacing w:after="0" w:line="240" w:lineRule="auto"/>
      </w:pPr>
      <w:r>
        <w:t>metodo_3: dormir</w:t>
      </w:r>
    </w:p>
    <w:p w14:paraId="55FF7C60" w14:textId="77777777" w:rsidR="007E5DA3" w:rsidRDefault="007E5DA3" w:rsidP="007E5DA3">
      <w:pPr>
        <w:spacing w:after="0" w:line="240" w:lineRule="auto"/>
      </w:pPr>
    </w:p>
    <w:p w14:paraId="45534C89" w14:textId="77777777" w:rsidR="007E5DA3" w:rsidRDefault="007E5DA3" w:rsidP="007E5DA3">
      <w:pPr>
        <w:spacing w:after="0" w:line="240" w:lineRule="auto"/>
      </w:pPr>
      <w:r>
        <w:t>Para no repetir esto muchas veces de acuerdo a la cantidad de perros que es mi ejemplo de objeto, la idea es analizar todos estos objetos extraemos todos esos atributos y entonces generamos modelos. Esos modelos se le llaman Clases.</w:t>
      </w:r>
    </w:p>
    <w:p w14:paraId="27ABFF8F" w14:textId="77777777" w:rsidR="007E5DA3" w:rsidRDefault="007E5DA3" w:rsidP="007E5DA3">
      <w:pPr>
        <w:spacing w:after="0" w:line="240" w:lineRule="auto"/>
      </w:pPr>
    </w:p>
    <w:p w14:paraId="0C77D7FC" w14:textId="77777777" w:rsidR="007E5DA3" w:rsidRDefault="007E5DA3" w:rsidP="007E5DA3">
      <w:pPr>
        <w:spacing w:after="0" w:line="240" w:lineRule="auto"/>
      </w:pPr>
      <w:r>
        <w:t>Una Clase son los modelos sobre los cuales construiremos Objetos</w:t>
      </w:r>
    </w:p>
    <w:p w14:paraId="6CA59983" w14:textId="77777777" w:rsidR="007E5DA3" w:rsidRDefault="007E5DA3" w:rsidP="007E5DA3">
      <w:pPr>
        <w:spacing w:after="0" w:line="240" w:lineRule="auto"/>
      </w:pPr>
    </w:p>
    <w:p w14:paraId="27FF34EC" w14:textId="77777777" w:rsidR="007E5DA3" w:rsidRDefault="007E5DA3" w:rsidP="007E5DA3">
      <w:pPr>
        <w:spacing w:after="0" w:line="240" w:lineRule="auto"/>
      </w:pPr>
      <w:r>
        <w:t>A este análisis se le conoce como Abstracción, simplemente consiste en generar un molde en base a esas propiedades y métodos de los objetos, abstraemos todos esos datos para generar dicho molde.</w:t>
      </w:r>
    </w:p>
    <w:p w14:paraId="049DFECE" w14:textId="77777777" w:rsidR="007E5DA3" w:rsidRDefault="007E5DA3" w:rsidP="007E5DA3">
      <w:pPr>
        <w:spacing w:after="0" w:line="240" w:lineRule="auto"/>
      </w:pPr>
    </w:p>
    <w:p w14:paraId="027D1EF0" w14:textId="3861E447" w:rsidR="007E5DA3" w:rsidRDefault="007E5DA3" w:rsidP="007E5DA3">
      <w:pPr>
        <w:spacing w:after="0" w:line="240" w:lineRule="auto"/>
      </w:pPr>
      <w:r>
        <w:t>Resumen: Una clase es un molde para generar un objeto y este análisis se llama Abstracción</w:t>
      </w:r>
    </w:p>
    <w:p w14:paraId="1E7F4F9C" w14:textId="5183B4D7" w:rsidR="007E5DA3" w:rsidRDefault="007E5DA3" w:rsidP="007E5DA3">
      <w:pPr>
        <w:spacing w:after="0" w:line="240" w:lineRule="auto"/>
      </w:pPr>
    </w:p>
    <w:p w14:paraId="44BD708D" w14:textId="09F4EFD9" w:rsidR="00FD4ADD" w:rsidRDefault="00FD4ADD" w:rsidP="007E5DA3">
      <w:pPr>
        <w:spacing w:after="0" w:line="240" w:lineRule="auto"/>
        <w:rPr>
          <w:rFonts w:ascii="Roboto" w:hAnsi="Roboto"/>
          <w:color w:val="EFF3F8"/>
          <w:sz w:val="21"/>
          <w:szCs w:val="21"/>
          <w:shd w:val="clear" w:color="auto" w:fill="24385B"/>
        </w:rPr>
      </w:pPr>
      <w:r>
        <w:rPr>
          <w:rFonts w:ascii="Roboto" w:hAnsi="Roboto"/>
          <w:color w:val="EFF3F8"/>
          <w:sz w:val="21"/>
          <w:szCs w:val="21"/>
          <w:shd w:val="clear" w:color="auto" w:fill="24385B"/>
        </w:rPr>
        <w:t xml:space="preserve">abstracción: recoger los datos y </w:t>
      </w:r>
      <w:proofErr w:type="spellStart"/>
      <w:r>
        <w:rPr>
          <w:rFonts w:ascii="Roboto" w:hAnsi="Roboto"/>
          <w:color w:val="EFF3F8"/>
          <w:sz w:val="21"/>
          <w:szCs w:val="21"/>
          <w:shd w:val="clear" w:color="auto" w:fill="24385B"/>
        </w:rPr>
        <w:t>caracteristicas</w:t>
      </w:r>
      <w:proofErr w:type="spellEnd"/>
      <w:r>
        <w:rPr>
          <w:rFonts w:ascii="Roboto" w:hAnsi="Roboto"/>
          <w:color w:val="EFF3F8"/>
          <w:sz w:val="21"/>
          <w:szCs w:val="21"/>
          <w:shd w:val="clear" w:color="auto" w:fill="24385B"/>
        </w:rPr>
        <w:t xml:space="preserve"> de un objeto para luego definir con ello una interfaz</w:t>
      </w:r>
    </w:p>
    <w:p w14:paraId="14A1FDAC" w14:textId="258D7EE9" w:rsidR="00FD4ADD" w:rsidRDefault="00FD4ADD" w:rsidP="007E5DA3">
      <w:pPr>
        <w:spacing w:after="0" w:line="240" w:lineRule="auto"/>
        <w:rPr>
          <w:rFonts w:ascii="Roboto" w:hAnsi="Roboto"/>
          <w:color w:val="EFF3F8"/>
          <w:sz w:val="21"/>
          <w:szCs w:val="21"/>
          <w:shd w:val="clear" w:color="auto" w:fill="24385B"/>
        </w:rPr>
      </w:pPr>
    </w:p>
    <w:p w14:paraId="085663CE" w14:textId="77777777" w:rsidR="00FD4ADD" w:rsidRDefault="00FD4ADD" w:rsidP="00FD4ADD">
      <w:pPr>
        <w:pStyle w:val="Ttulo1"/>
        <w:shd w:val="clear" w:color="auto" w:fill="121F3D"/>
        <w:spacing w:before="161" w:beforeAutospacing="0" w:after="161" w:afterAutospacing="0"/>
        <w:rPr>
          <w:rFonts w:ascii="Roboto" w:hAnsi="Roboto"/>
          <w:color w:val="EFF3F8"/>
        </w:rPr>
      </w:pPr>
      <w:r>
        <w:rPr>
          <w:rFonts w:ascii="Roboto" w:hAnsi="Roboto"/>
          <w:color w:val="EFF3F8"/>
        </w:rPr>
        <w:t>Modularidad</w:t>
      </w:r>
    </w:p>
    <w:p w14:paraId="38F06E76" w14:textId="77777777" w:rsidR="00FD4ADD" w:rsidRPr="00FD4ADD" w:rsidRDefault="00FD4ADD" w:rsidP="00FD4ADD">
      <w:pPr>
        <w:shd w:val="clear" w:color="auto" w:fill="121F3D"/>
        <w:spacing w:after="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La </w:t>
      </w:r>
      <w:r w:rsidRPr="00FD4ADD">
        <w:rPr>
          <w:rFonts w:ascii="Roboto" w:eastAsia="Times New Roman" w:hAnsi="Roboto" w:cs="Times New Roman"/>
          <w:b/>
          <w:bCs/>
          <w:color w:val="BECDE3"/>
          <w:sz w:val="24"/>
          <w:szCs w:val="24"/>
          <w:lang w:eastAsia="es-CO"/>
        </w:rPr>
        <w:t>modularidad</w:t>
      </w:r>
      <w:r w:rsidRPr="00FD4ADD">
        <w:rPr>
          <w:rFonts w:ascii="Roboto" w:eastAsia="Times New Roman" w:hAnsi="Roboto" w:cs="Times New Roman"/>
          <w:color w:val="BECDE3"/>
          <w:sz w:val="24"/>
          <w:szCs w:val="24"/>
          <w:lang w:eastAsia="es-CO"/>
        </w:rPr>
        <w:t xml:space="preserve"> va muy relacionada con las clases y es un principio de la Programación Orientado a Objetos y va de la mano con el Diseño Modular que </w:t>
      </w:r>
      <w:r w:rsidRPr="00FD4ADD">
        <w:rPr>
          <w:rFonts w:ascii="Roboto" w:eastAsia="Times New Roman" w:hAnsi="Roboto" w:cs="Times New Roman"/>
          <w:color w:val="BECDE3"/>
          <w:sz w:val="24"/>
          <w:szCs w:val="24"/>
          <w:lang w:eastAsia="es-CO"/>
        </w:rPr>
        <w:lastRenderedPageBreak/>
        <w:t>significa dividir un sistema en partes pequeñas y estas serán nuestros módulos pudiendo funcionar de manera independiente.</w:t>
      </w:r>
    </w:p>
    <w:p w14:paraId="7ACA86DF" w14:textId="77777777" w:rsidR="00FD4ADD" w:rsidRPr="00FD4ADD" w:rsidRDefault="00FD4ADD" w:rsidP="00FD4ADD">
      <w:pPr>
        <w:shd w:val="clear" w:color="auto" w:fill="121F3D"/>
        <w:spacing w:after="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La </w:t>
      </w:r>
      <w:r w:rsidRPr="00FD4ADD">
        <w:rPr>
          <w:rFonts w:ascii="Roboto" w:eastAsia="Times New Roman" w:hAnsi="Roboto" w:cs="Times New Roman"/>
          <w:b/>
          <w:bCs/>
          <w:color w:val="BECDE3"/>
          <w:sz w:val="24"/>
          <w:szCs w:val="24"/>
          <w:lang w:eastAsia="es-CO"/>
        </w:rPr>
        <w:t>modularidad</w:t>
      </w:r>
      <w:r w:rsidRPr="00FD4ADD">
        <w:rPr>
          <w:rFonts w:ascii="Roboto" w:eastAsia="Times New Roman" w:hAnsi="Roboto" w:cs="Times New Roman"/>
          <w:color w:val="BECDE3"/>
          <w:sz w:val="24"/>
          <w:szCs w:val="24"/>
          <w:lang w:eastAsia="es-CO"/>
        </w:rPr>
        <w:t> de nuestro código nos va a permitir</w:t>
      </w:r>
    </w:p>
    <w:p w14:paraId="46A50954"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Reutilizar</w:t>
      </w:r>
    </w:p>
    <w:p w14:paraId="4463C025"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Evitar colapsos</w:t>
      </w:r>
    </w:p>
    <w:p w14:paraId="41CF231C"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Hacer nuestro código más mantenible</w:t>
      </w:r>
    </w:p>
    <w:p w14:paraId="4282B094"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Legibilidad</w:t>
      </w:r>
    </w:p>
    <w:p w14:paraId="2ABCFB94"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Resolución rápida de problemas</w:t>
      </w:r>
    </w:p>
    <w:p w14:paraId="2F0C2021" w14:textId="77777777" w:rsidR="00FD4ADD" w:rsidRPr="00FD4ADD" w:rsidRDefault="00FD4ADD" w:rsidP="00FD4ADD">
      <w:pPr>
        <w:shd w:val="clear" w:color="auto" w:fill="121F3D"/>
        <w:spacing w:after="336"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Una buena práctica es separando las clases en archivos diferentes.</w:t>
      </w:r>
    </w:p>
    <w:p w14:paraId="404A78CD" w14:textId="1252ED11" w:rsidR="00FD4ADD" w:rsidRDefault="00FD4ADD" w:rsidP="007E5DA3">
      <w:pPr>
        <w:spacing w:after="0" w:line="240" w:lineRule="auto"/>
      </w:pPr>
      <w:r w:rsidRPr="00FD4ADD">
        <w:t xml:space="preserve">Modular: Dividir un </w:t>
      </w:r>
      <w:proofErr w:type="spellStart"/>
      <w:r w:rsidRPr="00FD4ADD">
        <w:t>sitema</w:t>
      </w:r>
      <w:proofErr w:type="spellEnd"/>
      <w:r w:rsidRPr="00FD4ADD">
        <w:t xml:space="preserve"> y así crear módulos independientes, lo que permite evitar un colapso masivo en nuestro código y mejorar la legibilidad.</w:t>
      </w:r>
    </w:p>
    <w:p w14:paraId="125D5150" w14:textId="21051D04" w:rsidR="00FD4ADD" w:rsidRDefault="00FD4ADD" w:rsidP="007E5DA3">
      <w:pPr>
        <w:spacing w:after="0" w:line="240" w:lineRule="auto"/>
      </w:pPr>
    </w:p>
    <w:p w14:paraId="5C36E9B5" w14:textId="1503E782" w:rsidR="00FD4ADD" w:rsidRDefault="00FD4ADD" w:rsidP="007E5DA3">
      <w:pPr>
        <w:spacing w:after="0" w:line="240" w:lineRule="auto"/>
      </w:pPr>
      <w:r w:rsidRPr="00FD4ADD">
        <w:t>La modularidad va de la mano con el Diseño Modular, este consiste en dividir nuestro sistema en partes pequeñas que funcionen de manera independiente.</w:t>
      </w:r>
    </w:p>
    <w:p w14:paraId="51D5350D" w14:textId="7B6110DB" w:rsidR="00FD4ADD" w:rsidRDefault="00FD4ADD" w:rsidP="007E5DA3">
      <w:pPr>
        <w:spacing w:after="0" w:line="240" w:lineRule="auto"/>
      </w:pPr>
    </w:p>
    <w:p w14:paraId="55D0994B" w14:textId="27E0FE6F" w:rsidR="00FD4ADD" w:rsidRDefault="00FD4ADD" w:rsidP="007E5DA3">
      <w:pPr>
        <w:spacing w:after="0" w:line="240" w:lineRule="auto"/>
      </w:pPr>
      <w:r>
        <w:rPr>
          <w:noProof/>
        </w:rPr>
        <w:drawing>
          <wp:inline distT="0" distB="0" distL="0" distR="0" wp14:anchorId="1DA5F2C1" wp14:editId="634CC5FC">
            <wp:extent cx="3800475" cy="2832511"/>
            <wp:effectExtent l="0" t="0" r="0" b="6350"/>
            <wp:docPr id="13" name="Imagen 1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4014" cy="2835148"/>
                    </a:xfrm>
                    <a:prstGeom prst="rect">
                      <a:avLst/>
                    </a:prstGeom>
                    <a:noFill/>
                    <a:ln>
                      <a:noFill/>
                    </a:ln>
                  </pic:spPr>
                </pic:pic>
              </a:graphicData>
            </a:graphic>
          </wp:inline>
        </w:drawing>
      </w:r>
    </w:p>
    <w:p w14:paraId="7D8DA337" w14:textId="3DBB6C57" w:rsidR="00C21A67" w:rsidRDefault="00C21A67" w:rsidP="007E5DA3">
      <w:pPr>
        <w:spacing w:after="0" w:line="240" w:lineRule="auto"/>
      </w:pPr>
    </w:p>
    <w:p w14:paraId="6A63DFC3" w14:textId="5B614842" w:rsidR="00C21A67" w:rsidRDefault="00C21A67" w:rsidP="00C21A67">
      <w:pPr>
        <w:pStyle w:val="Ttulo1"/>
        <w:shd w:val="clear" w:color="auto" w:fill="121F3D"/>
        <w:spacing w:before="161" w:beforeAutospacing="0" w:after="161" w:afterAutospacing="0"/>
        <w:rPr>
          <w:noProof/>
        </w:rPr>
      </w:pPr>
      <w:r>
        <w:rPr>
          <w:rFonts w:ascii="Roboto" w:hAnsi="Roboto"/>
          <w:color w:val="EFF3F8"/>
        </w:rPr>
        <w:t>Analizando Uber en Objetos</w:t>
      </w:r>
    </w:p>
    <w:p w14:paraId="3E1DFF24" w14:textId="342CA74A" w:rsidR="00A66E44" w:rsidRDefault="00A66E44" w:rsidP="00C21A67">
      <w:pPr>
        <w:pStyle w:val="Ttulo1"/>
        <w:shd w:val="clear" w:color="auto" w:fill="121F3D"/>
        <w:spacing w:before="161" w:beforeAutospacing="0" w:after="161" w:afterAutospacing="0"/>
        <w:rPr>
          <w:rFonts w:ascii="Roboto" w:hAnsi="Roboto"/>
          <w:color w:val="EFF3F8"/>
        </w:rPr>
      </w:pPr>
      <w:r>
        <w:rPr>
          <w:noProof/>
        </w:rPr>
        <w:lastRenderedPageBreak/>
        <w:drawing>
          <wp:inline distT="0" distB="0" distL="0" distR="0" wp14:anchorId="540A8A1D" wp14:editId="18E2142C">
            <wp:extent cx="5612130" cy="3156585"/>
            <wp:effectExtent l="0" t="0" r="762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6585"/>
                    </a:xfrm>
                    <a:prstGeom prst="rect">
                      <a:avLst/>
                    </a:prstGeom>
                  </pic:spPr>
                </pic:pic>
              </a:graphicData>
            </a:graphic>
          </wp:inline>
        </w:drawing>
      </w:r>
    </w:p>
    <w:p w14:paraId="301A8A6A" w14:textId="189C0FD1" w:rsidR="00A66E44" w:rsidRDefault="00A66E44" w:rsidP="00C21A67">
      <w:pPr>
        <w:pStyle w:val="Ttulo1"/>
        <w:shd w:val="clear" w:color="auto" w:fill="121F3D"/>
        <w:spacing w:before="161" w:beforeAutospacing="0" w:after="161" w:afterAutospacing="0"/>
        <w:rPr>
          <w:rFonts w:ascii="Roboto" w:hAnsi="Roboto"/>
          <w:color w:val="EFF3F8"/>
        </w:rPr>
      </w:pPr>
      <w:r>
        <w:rPr>
          <w:noProof/>
        </w:rPr>
        <w:lastRenderedPageBreak/>
        <w:drawing>
          <wp:inline distT="0" distB="0" distL="0" distR="0" wp14:anchorId="30AE3037" wp14:editId="316F5EFE">
            <wp:extent cx="4733925" cy="7439025"/>
            <wp:effectExtent l="0" t="0" r="9525" b="9525"/>
            <wp:docPr id="16" name="Imagen 1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3925" cy="7439025"/>
                    </a:xfrm>
                    <a:prstGeom prst="rect">
                      <a:avLst/>
                    </a:prstGeom>
                    <a:noFill/>
                    <a:ln>
                      <a:noFill/>
                    </a:ln>
                  </pic:spPr>
                </pic:pic>
              </a:graphicData>
            </a:graphic>
          </wp:inline>
        </w:drawing>
      </w:r>
    </w:p>
    <w:p w14:paraId="5A382D15" w14:textId="485A6008" w:rsidR="00C21A67" w:rsidRDefault="00C21A67" w:rsidP="007E5DA3">
      <w:pPr>
        <w:spacing w:after="0" w:line="240" w:lineRule="auto"/>
      </w:pPr>
    </w:p>
    <w:p w14:paraId="4E22E4A7" w14:textId="2BAABB07" w:rsidR="00333584" w:rsidRDefault="00333584" w:rsidP="007E5DA3">
      <w:pPr>
        <w:spacing w:after="0" w:line="240" w:lineRule="auto"/>
      </w:pPr>
    </w:p>
    <w:p w14:paraId="4FD5C5A5" w14:textId="570C3D6E" w:rsidR="00333584" w:rsidRDefault="00333584" w:rsidP="007E5DA3">
      <w:pPr>
        <w:spacing w:after="0" w:line="240" w:lineRule="auto"/>
      </w:pPr>
    </w:p>
    <w:p w14:paraId="0B9D93C9" w14:textId="373B2BEF" w:rsidR="00333584" w:rsidRDefault="00333584" w:rsidP="007E5DA3">
      <w:pPr>
        <w:spacing w:after="0" w:line="240" w:lineRule="auto"/>
      </w:pPr>
    </w:p>
    <w:p w14:paraId="47459BE3" w14:textId="77777777" w:rsidR="00333584" w:rsidRDefault="00333584" w:rsidP="00333584">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Clases en UML y su sintaxis en código</w:t>
      </w:r>
    </w:p>
    <w:p w14:paraId="74114637" w14:textId="77777777" w:rsidR="00333584" w:rsidRDefault="00333584" w:rsidP="007E5DA3">
      <w:pPr>
        <w:spacing w:after="0" w:line="240" w:lineRule="auto"/>
      </w:pPr>
    </w:p>
    <w:p w14:paraId="450EF0F1" w14:textId="45AFE2C8" w:rsidR="00333584" w:rsidRDefault="00333584" w:rsidP="007E5DA3">
      <w:pPr>
        <w:spacing w:after="0" w:line="240" w:lineRule="auto"/>
      </w:pPr>
      <w:r>
        <w:rPr>
          <w:noProof/>
        </w:rPr>
        <w:drawing>
          <wp:inline distT="0" distB="0" distL="0" distR="0" wp14:anchorId="05CC5319" wp14:editId="791F6D45">
            <wp:extent cx="4181475" cy="323114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13" t="5431" r="54514" b="38141"/>
                    <a:stretch/>
                  </pic:blipFill>
                  <pic:spPr bwMode="auto">
                    <a:xfrm>
                      <a:off x="0" y="0"/>
                      <a:ext cx="4186710" cy="3235185"/>
                    </a:xfrm>
                    <a:prstGeom prst="rect">
                      <a:avLst/>
                    </a:prstGeom>
                    <a:ln>
                      <a:noFill/>
                    </a:ln>
                    <a:extLst>
                      <a:ext uri="{53640926-AAD7-44D8-BBD7-CCE9431645EC}">
                        <a14:shadowObscured xmlns:a14="http://schemas.microsoft.com/office/drawing/2010/main"/>
                      </a:ext>
                    </a:extLst>
                  </pic:spPr>
                </pic:pic>
              </a:graphicData>
            </a:graphic>
          </wp:inline>
        </w:drawing>
      </w:r>
    </w:p>
    <w:p w14:paraId="079BF018" w14:textId="04568F9B" w:rsidR="00333584" w:rsidRDefault="00333584" w:rsidP="007E5DA3">
      <w:pPr>
        <w:spacing w:after="0" w:line="240" w:lineRule="auto"/>
      </w:pPr>
    </w:p>
    <w:p w14:paraId="07CFDA58" w14:textId="4D83CD13" w:rsidR="00333584" w:rsidRDefault="00333584" w:rsidP="007E5DA3">
      <w:pPr>
        <w:spacing w:after="0" w:line="240" w:lineRule="auto"/>
      </w:pPr>
      <w:r>
        <w:rPr>
          <w:noProof/>
        </w:rPr>
        <w:drawing>
          <wp:inline distT="0" distB="0" distL="0" distR="0" wp14:anchorId="150CEE6C" wp14:editId="484656FC">
            <wp:extent cx="1847850" cy="181897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293" t="18708" r="61982" b="43271"/>
                    <a:stretch/>
                  </pic:blipFill>
                  <pic:spPr bwMode="auto">
                    <a:xfrm>
                      <a:off x="0" y="0"/>
                      <a:ext cx="1849751" cy="1820848"/>
                    </a:xfrm>
                    <a:prstGeom prst="rect">
                      <a:avLst/>
                    </a:prstGeom>
                    <a:ln>
                      <a:noFill/>
                    </a:ln>
                    <a:extLst>
                      <a:ext uri="{53640926-AAD7-44D8-BBD7-CCE9431645EC}">
                        <a14:shadowObscured xmlns:a14="http://schemas.microsoft.com/office/drawing/2010/main"/>
                      </a:ext>
                    </a:extLst>
                  </pic:spPr>
                </pic:pic>
              </a:graphicData>
            </a:graphic>
          </wp:inline>
        </w:drawing>
      </w:r>
    </w:p>
    <w:p w14:paraId="545F2F56" w14:textId="62A7E37C" w:rsidR="00333584" w:rsidRDefault="00333584" w:rsidP="007E5DA3">
      <w:pPr>
        <w:spacing w:after="0" w:line="240" w:lineRule="auto"/>
      </w:pPr>
    </w:p>
    <w:p w14:paraId="019B6F2B" w14:textId="51ABE975" w:rsidR="00333584" w:rsidRDefault="00333584" w:rsidP="007E5DA3">
      <w:pPr>
        <w:spacing w:after="0" w:line="240" w:lineRule="auto"/>
      </w:pPr>
      <w:r>
        <w:rPr>
          <w:noProof/>
        </w:rPr>
        <w:lastRenderedPageBreak/>
        <w:drawing>
          <wp:inline distT="0" distB="0" distL="0" distR="0" wp14:anchorId="3D608328" wp14:editId="048A55D7">
            <wp:extent cx="5612130" cy="3616960"/>
            <wp:effectExtent l="0" t="0" r="7620" b="2540"/>
            <wp:docPr id="20" name="Imagen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616960"/>
                    </a:xfrm>
                    <a:prstGeom prst="rect">
                      <a:avLst/>
                    </a:prstGeom>
                    <a:noFill/>
                    <a:ln>
                      <a:noFill/>
                    </a:ln>
                  </pic:spPr>
                </pic:pic>
              </a:graphicData>
            </a:graphic>
          </wp:inline>
        </w:drawing>
      </w:r>
    </w:p>
    <w:p w14:paraId="4388CCB9" w14:textId="4B27FE5A" w:rsidR="00333584" w:rsidRDefault="00333584" w:rsidP="007E5DA3">
      <w:pPr>
        <w:spacing w:after="0" w:line="240" w:lineRule="auto"/>
      </w:pPr>
      <w:r>
        <w:rPr>
          <w:noProof/>
        </w:rPr>
        <w:drawing>
          <wp:inline distT="0" distB="0" distL="0" distR="0" wp14:anchorId="5BDA25D4" wp14:editId="6875CBD2">
            <wp:extent cx="5612130" cy="3616960"/>
            <wp:effectExtent l="0" t="0" r="7620" b="2540"/>
            <wp:docPr id="21" name="Imagen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616960"/>
                    </a:xfrm>
                    <a:prstGeom prst="rect">
                      <a:avLst/>
                    </a:prstGeom>
                    <a:noFill/>
                    <a:ln>
                      <a:noFill/>
                    </a:ln>
                  </pic:spPr>
                </pic:pic>
              </a:graphicData>
            </a:graphic>
          </wp:inline>
        </w:drawing>
      </w:r>
    </w:p>
    <w:p w14:paraId="58559C29" w14:textId="6754A616" w:rsidR="00333584" w:rsidRDefault="00333584" w:rsidP="007E5DA3">
      <w:pPr>
        <w:spacing w:after="0" w:line="240" w:lineRule="auto"/>
      </w:pPr>
    </w:p>
    <w:p w14:paraId="357487FD" w14:textId="07F6876A" w:rsidR="00333584" w:rsidRDefault="00333584" w:rsidP="007E5DA3">
      <w:pPr>
        <w:spacing w:after="0" w:line="240" w:lineRule="auto"/>
      </w:pPr>
      <w:r>
        <w:rPr>
          <w:noProof/>
        </w:rPr>
        <w:lastRenderedPageBreak/>
        <w:drawing>
          <wp:inline distT="0" distB="0" distL="0" distR="0" wp14:anchorId="65F436E3" wp14:editId="41C043D1">
            <wp:extent cx="5612130" cy="4070350"/>
            <wp:effectExtent l="0" t="0" r="7620" b="6350"/>
            <wp:docPr id="22" name="Imagen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4070350"/>
                    </a:xfrm>
                    <a:prstGeom prst="rect">
                      <a:avLst/>
                    </a:prstGeom>
                    <a:noFill/>
                    <a:ln>
                      <a:noFill/>
                    </a:ln>
                  </pic:spPr>
                </pic:pic>
              </a:graphicData>
            </a:graphic>
          </wp:inline>
        </w:drawing>
      </w:r>
    </w:p>
    <w:p w14:paraId="17B5A2DC" w14:textId="2E3591FD" w:rsidR="00333584" w:rsidRDefault="00333584" w:rsidP="007E5DA3">
      <w:pPr>
        <w:spacing w:after="0" w:line="240" w:lineRule="auto"/>
      </w:pPr>
    </w:p>
    <w:p w14:paraId="582E5600" w14:textId="45B47652" w:rsidR="00333584" w:rsidRDefault="00333584" w:rsidP="007E5DA3">
      <w:pPr>
        <w:spacing w:after="0" w:line="240" w:lineRule="auto"/>
      </w:pPr>
      <w:r>
        <w:rPr>
          <w:noProof/>
        </w:rPr>
        <w:drawing>
          <wp:inline distT="0" distB="0" distL="0" distR="0" wp14:anchorId="12360EB9" wp14:editId="3F44AAD4">
            <wp:extent cx="5612130" cy="3754755"/>
            <wp:effectExtent l="0" t="0" r="7620" b="0"/>
            <wp:docPr id="23" name="Imagen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754755"/>
                    </a:xfrm>
                    <a:prstGeom prst="rect">
                      <a:avLst/>
                    </a:prstGeom>
                    <a:noFill/>
                    <a:ln>
                      <a:noFill/>
                    </a:ln>
                  </pic:spPr>
                </pic:pic>
              </a:graphicData>
            </a:graphic>
          </wp:inline>
        </w:drawing>
      </w:r>
    </w:p>
    <w:p w14:paraId="372C10B1" w14:textId="673ADD4A" w:rsidR="00333584" w:rsidRDefault="00333584" w:rsidP="007E5DA3">
      <w:pPr>
        <w:spacing w:after="0" w:line="240" w:lineRule="auto"/>
      </w:pPr>
    </w:p>
    <w:p w14:paraId="15B13602" w14:textId="77777777" w:rsidR="004E1D33" w:rsidRDefault="004E1D33" w:rsidP="004E1D33">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Modelando nuestros objetos Uber</w:t>
      </w:r>
    </w:p>
    <w:p w14:paraId="58485632" w14:textId="2B517D21" w:rsidR="004E1D33" w:rsidRDefault="004E1D33" w:rsidP="007E5DA3">
      <w:pPr>
        <w:spacing w:after="0" w:line="240" w:lineRule="auto"/>
      </w:pPr>
      <w:r>
        <w:rPr>
          <w:noProof/>
        </w:rPr>
        <w:drawing>
          <wp:inline distT="0" distB="0" distL="0" distR="0" wp14:anchorId="2DC0963C" wp14:editId="4CE51C2B">
            <wp:extent cx="4594608" cy="3609975"/>
            <wp:effectExtent l="0" t="0" r="0" b="0"/>
            <wp:docPr id="24" name="Imagen 2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97685" cy="3612393"/>
                    </a:xfrm>
                    <a:prstGeom prst="rect">
                      <a:avLst/>
                    </a:prstGeom>
                    <a:noFill/>
                    <a:ln>
                      <a:noFill/>
                    </a:ln>
                  </pic:spPr>
                </pic:pic>
              </a:graphicData>
            </a:graphic>
          </wp:inline>
        </w:drawing>
      </w:r>
    </w:p>
    <w:p w14:paraId="703A1AC0" w14:textId="29B6185D" w:rsidR="004E1D33" w:rsidRDefault="004E1D33" w:rsidP="007E5DA3">
      <w:pPr>
        <w:spacing w:after="0" w:line="240" w:lineRule="auto"/>
      </w:pPr>
      <w:r>
        <w:rPr>
          <w:noProof/>
        </w:rPr>
        <w:drawing>
          <wp:inline distT="0" distB="0" distL="0" distR="0" wp14:anchorId="5027DAD4" wp14:editId="49890C9F">
            <wp:extent cx="5612130" cy="3394710"/>
            <wp:effectExtent l="0" t="0" r="7620" b="0"/>
            <wp:docPr id="25" name="Imagen 2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394710"/>
                    </a:xfrm>
                    <a:prstGeom prst="rect">
                      <a:avLst/>
                    </a:prstGeom>
                    <a:noFill/>
                    <a:ln>
                      <a:noFill/>
                    </a:ln>
                  </pic:spPr>
                </pic:pic>
              </a:graphicData>
            </a:graphic>
          </wp:inline>
        </w:drawing>
      </w:r>
    </w:p>
    <w:p w14:paraId="49D17124" w14:textId="2288B3EB" w:rsidR="004E1D33" w:rsidRDefault="004E1D33" w:rsidP="007E5DA3">
      <w:pPr>
        <w:spacing w:after="0" w:line="240" w:lineRule="auto"/>
      </w:pPr>
      <w:r>
        <w:rPr>
          <w:noProof/>
        </w:rPr>
        <w:lastRenderedPageBreak/>
        <w:drawing>
          <wp:inline distT="0" distB="0" distL="0" distR="0" wp14:anchorId="4A1A3867" wp14:editId="538BAC0B">
            <wp:extent cx="4056961" cy="3695700"/>
            <wp:effectExtent l="0" t="0" r="1270" b="0"/>
            <wp:docPr id="26" name="Imagen 2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1350" cy="3699698"/>
                    </a:xfrm>
                    <a:prstGeom prst="rect">
                      <a:avLst/>
                    </a:prstGeom>
                    <a:noFill/>
                    <a:ln>
                      <a:noFill/>
                    </a:ln>
                  </pic:spPr>
                </pic:pic>
              </a:graphicData>
            </a:graphic>
          </wp:inline>
        </w:drawing>
      </w:r>
    </w:p>
    <w:p w14:paraId="716B0972" w14:textId="32565AC4" w:rsidR="009050D7" w:rsidRDefault="009050D7" w:rsidP="007E5DA3">
      <w:pPr>
        <w:spacing w:after="0" w:line="240" w:lineRule="auto"/>
      </w:pPr>
    </w:p>
    <w:p w14:paraId="74C132C6" w14:textId="77777777" w:rsidR="009050D7" w:rsidRDefault="009050D7" w:rsidP="009050D7">
      <w:pPr>
        <w:pStyle w:val="Ttulo1"/>
        <w:shd w:val="clear" w:color="auto" w:fill="121F3D"/>
        <w:spacing w:before="161" w:beforeAutospacing="0" w:after="161" w:afterAutospacing="0"/>
        <w:rPr>
          <w:rFonts w:ascii="Roboto" w:hAnsi="Roboto"/>
          <w:color w:val="EFF3F8"/>
        </w:rPr>
      </w:pPr>
      <w:r>
        <w:rPr>
          <w:rFonts w:ascii="Roboto" w:hAnsi="Roboto"/>
          <w:color w:val="EFF3F8"/>
        </w:rPr>
        <w:t>¿Qué es la herencia?</w:t>
      </w:r>
    </w:p>
    <w:p w14:paraId="0E0ECA1B" w14:textId="77777777" w:rsidR="009050D7" w:rsidRDefault="009050D7" w:rsidP="009050D7">
      <w:pPr>
        <w:pStyle w:val="NormalWeb"/>
        <w:shd w:val="clear" w:color="auto" w:fill="121F3D"/>
        <w:spacing w:before="0" w:beforeAutospacing="0" w:after="0" w:afterAutospacing="0"/>
        <w:rPr>
          <w:rFonts w:ascii="Roboto" w:hAnsi="Roboto"/>
          <w:color w:val="BECDE3"/>
        </w:rPr>
      </w:pPr>
      <w:proofErr w:type="spellStart"/>
      <w:r>
        <w:rPr>
          <w:rStyle w:val="Textoennegrita"/>
          <w:rFonts w:ascii="Roboto" w:hAnsi="Roboto"/>
          <w:color w:val="BECDE3"/>
        </w:rPr>
        <w:t>Don’t</w:t>
      </w:r>
      <w:proofErr w:type="spellEnd"/>
      <w:r>
        <w:rPr>
          <w:rStyle w:val="Textoennegrita"/>
          <w:rFonts w:ascii="Roboto" w:hAnsi="Roboto"/>
          <w:color w:val="BECDE3"/>
        </w:rPr>
        <w:t xml:space="preserve"> </w:t>
      </w:r>
      <w:proofErr w:type="spellStart"/>
      <w:r>
        <w:rPr>
          <w:rStyle w:val="Textoennegrita"/>
          <w:rFonts w:ascii="Roboto" w:hAnsi="Roboto"/>
          <w:color w:val="BECDE3"/>
        </w:rPr>
        <w:t>repeat</w:t>
      </w:r>
      <w:proofErr w:type="spellEnd"/>
      <w:r>
        <w:rPr>
          <w:rStyle w:val="Textoennegrita"/>
          <w:rFonts w:ascii="Roboto" w:hAnsi="Roboto"/>
          <w:color w:val="BECDE3"/>
        </w:rPr>
        <w:t xml:space="preserve"> </w:t>
      </w:r>
      <w:proofErr w:type="spellStart"/>
      <w:r>
        <w:rPr>
          <w:rStyle w:val="Textoennegrita"/>
          <w:rFonts w:ascii="Roboto" w:hAnsi="Roboto"/>
          <w:color w:val="BECDE3"/>
        </w:rPr>
        <w:t>yourself</w:t>
      </w:r>
      <w:proofErr w:type="spellEnd"/>
      <w:r>
        <w:rPr>
          <w:rFonts w:ascii="Roboto" w:hAnsi="Roboto"/>
          <w:color w:val="BECDE3"/>
        </w:rPr>
        <w:t> es una filosofía que promueve la reducción de duplicación en programación, esto nos va a inculcar que no tengamos líneas de código duplicadas.</w:t>
      </w:r>
    </w:p>
    <w:p w14:paraId="686C136C" w14:textId="77777777" w:rsidR="009050D7" w:rsidRDefault="009050D7" w:rsidP="009050D7">
      <w:pPr>
        <w:pStyle w:val="NormalWeb"/>
        <w:shd w:val="clear" w:color="auto" w:fill="121F3D"/>
        <w:spacing w:before="0" w:beforeAutospacing="0" w:after="336" w:afterAutospacing="0"/>
        <w:rPr>
          <w:rFonts w:ascii="Roboto" w:hAnsi="Roboto"/>
          <w:color w:val="BECDE3"/>
        </w:rPr>
      </w:pPr>
      <w:r>
        <w:rPr>
          <w:rFonts w:ascii="Roboto" w:hAnsi="Roboto"/>
          <w:color w:val="BECDE3"/>
        </w:rPr>
        <w:t>Toda pieza de información nunca debería ser duplicada debido a que incrementa la dificultad en los cambios y evolución</w:t>
      </w:r>
    </w:p>
    <w:p w14:paraId="1531F71F" w14:textId="77777777" w:rsidR="009050D7" w:rsidRDefault="009050D7" w:rsidP="009050D7">
      <w:pPr>
        <w:pStyle w:val="NormalWeb"/>
        <w:shd w:val="clear" w:color="auto" w:fill="121F3D"/>
        <w:spacing w:before="0" w:beforeAutospacing="0" w:after="0" w:afterAutospacing="0"/>
        <w:rPr>
          <w:rFonts w:ascii="Roboto" w:hAnsi="Roboto"/>
          <w:color w:val="BECDE3"/>
        </w:rPr>
      </w:pPr>
      <w:r>
        <w:rPr>
          <w:rFonts w:ascii="Roboto" w:hAnsi="Roboto"/>
          <w:color w:val="BECDE3"/>
        </w:rPr>
        <w:t>La </w:t>
      </w:r>
      <w:r>
        <w:rPr>
          <w:rStyle w:val="Textoennegrita"/>
          <w:rFonts w:ascii="Roboto" w:hAnsi="Roboto"/>
          <w:color w:val="BECDE3"/>
        </w:rPr>
        <w:t>herencia</w:t>
      </w:r>
      <w:r>
        <w:rPr>
          <w:rFonts w:ascii="Roboto" w:hAnsi="Roboto"/>
          <w:color w:val="BECDE3"/>
        </w:rPr>
        <w:t> nos permite crear nuevas clases a partir de otras, se basa en modelos y conceptos de la vida real. También tenemos una jerarquía de </w:t>
      </w:r>
      <w:r>
        <w:rPr>
          <w:rStyle w:val="Textoennegrita"/>
          <w:rFonts w:ascii="Roboto" w:hAnsi="Roboto"/>
          <w:color w:val="BECDE3"/>
        </w:rPr>
        <w:t>padre e hijo</w:t>
      </w:r>
      <w:r>
        <w:rPr>
          <w:rFonts w:ascii="Roboto" w:hAnsi="Roboto"/>
          <w:color w:val="BECDE3"/>
        </w:rPr>
        <w:t>.</w:t>
      </w:r>
    </w:p>
    <w:p w14:paraId="35E4F0E3" w14:textId="1F0CE384" w:rsidR="009050D7" w:rsidRDefault="009050D7" w:rsidP="007E5DA3">
      <w:pPr>
        <w:spacing w:after="0" w:line="240" w:lineRule="auto"/>
      </w:pPr>
    </w:p>
    <w:p w14:paraId="4C810B88" w14:textId="26334896" w:rsidR="009050D7" w:rsidRDefault="009050D7" w:rsidP="007E5DA3">
      <w:pPr>
        <w:spacing w:after="0" w:line="240" w:lineRule="auto"/>
      </w:pPr>
      <w:r>
        <w:rPr>
          <w:noProof/>
        </w:rPr>
        <w:lastRenderedPageBreak/>
        <w:drawing>
          <wp:inline distT="0" distB="0" distL="0" distR="0" wp14:anchorId="7D295B9C" wp14:editId="407D4250">
            <wp:extent cx="4122420" cy="3814101"/>
            <wp:effectExtent l="0" t="0" r="0" b="0"/>
            <wp:docPr id="14" name="Imagen 1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6084" cy="3817491"/>
                    </a:xfrm>
                    <a:prstGeom prst="rect">
                      <a:avLst/>
                    </a:prstGeom>
                    <a:noFill/>
                    <a:ln>
                      <a:noFill/>
                    </a:ln>
                  </pic:spPr>
                </pic:pic>
              </a:graphicData>
            </a:graphic>
          </wp:inline>
        </w:drawing>
      </w:r>
    </w:p>
    <w:p w14:paraId="1874609C" w14:textId="2D284C55" w:rsidR="00B1427E" w:rsidRDefault="00B1427E" w:rsidP="007E5DA3">
      <w:pPr>
        <w:spacing w:after="0" w:line="240" w:lineRule="auto"/>
      </w:pPr>
      <w:r>
        <w:rPr>
          <w:noProof/>
        </w:rPr>
        <w:drawing>
          <wp:inline distT="0" distB="0" distL="0" distR="0" wp14:anchorId="66806C8E" wp14:editId="1A579628">
            <wp:extent cx="4030980" cy="3725852"/>
            <wp:effectExtent l="0" t="0" r="7620" b="8255"/>
            <wp:docPr id="19" name="Imagen 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6312" cy="3730780"/>
                    </a:xfrm>
                    <a:prstGeom prst="rect">
                      <a:avLst/>
                    </a:prstGeom>
                    <a:noFill/>
                    <a:ln>
                      <a:noFill/>
                    </a:ln>
                  </pic:spPr>
                </pic:pic>
              </a:graphicData>
            </a:graphic>
          </wp:inline>
        </w:drawing>
      </w:r>
    </w:p>
    <w:p w14:paraId="7E051D82" w14:textId="1B1CFA77" w:rsidR="00B1427E" w:rsidRDefault="00B1427E" w:rsidP="007E5DA3">
      <w:pPr>
        <w:spacing w:after="0" w:line="240" w:lineRule="auto"/>
      </w:pPr>
      <w:r>
        <w:rPr>
          <w:noProof/>
        </w:rPr>
        <w:lastRenderedPageBreak/>
        <w:drawing>
          <wp:inline distT="0" distB="0" distL="0" distR="0" wp14:anchorId="0875A184" wp14:editId="36F61F56">
            <wp:extent cx="4236720" cy="3881720"/>
            <wp:effectExtent l="0" t="0" r="0" b="5080"/>
            <wp:docPr id="27" name="Imagen 2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8939" cy="3883753"/>
                    </a:xfrm>
                    <a:prstGeom prst="rect">
                      <a:avLst/>
                    </a:prstGeom>
                    <a:noFill/>
                    <a:ln>
                      <a:noFill/>
                    </a:ln>
                  </pic:spPr>
                </pic:pic>
              </a:graphicData>
            </a:graphic>
          </wp:inline>
        </w:drawing>
      </w:r>
    </w:p>
    <w:p w14:paraId="41C16100" w14:textId="47A7F9B4" w:rsidR="00B1427E" w:rsidRDefault="00B1427E" w:rsidP="007E5DA3">
      <w:pPr>
        <w:spacing w:after="0" w:line="240" w:lineRule="auto"/>
      </w:pPr>
      <w:r>
        <w:rPr>
          <w:noProof/>
        </w:rPr>
        <w:drawing>
          <wp:inline distT="0" distB="0" distL="0" distR="0" wp14:anchorId="0C4D559A" wp14:editId="233C8CD4">
            <wp:extent cx="4160520" cy="3848914"/>
            <wp:effectExtent l="0" t="0" r="0" b="0"/>
            <wp:docPr id="28" name="Imagen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2652" cy="3850886"/>
                    </a:xfrm>
                    <a:prstGeom prst="rect">
                      <a:avLst/>
                    </a:prstGeom>
                    <a:noFill/>
                    <a:ln>
                      <a:noFill/>
                    </a:ln>
                  </pic:spPr>
                </pic:pic>
              </a:graphicData>
            </a:graphic>
          </wp:inline>
        </w:drawing>
      </w:r>
      <w:r w:rsidR="009A29D6">
        <w:t>3</w:t>
      </w:r>
    </w:p>
    <w:p w14:paraId="122355DF" w14:textId="70A1F991" w:rsidR="009A29D6" w:rsidRDefault="009A29D6" w:rsidP="007E5DA3">
      <w:pPr>
        <w:spacing w:after="0" w:line="240" w:lineRule="auto"/>
      </w:pPr>
    </w:p>
    <w:p w14:paraId="5F5CC029" w14:textId="77777777" w:rsidR="009A29D6" w:rsidRDefault="009A29D6" w:rsidP="009A29D6">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Aplicando Herencia a nuestro proyecto Uber</w:t>
      </w:r>
    </w:p>
    <w:p w14:paraId="10F01A4D" w14:textId="3F2B12A0" w:rsidR="009A29D6" w:rsidRDefault="009A29D6" w:rsidP="007E5DA3">
      <w:pPr>
        <w:spacing w:after="0" w:line="240" w:lineRule="auto"/>
      </w:pPr>
      <w:r>
        <w:rPr>
          <w:noProof/>
        </w:rPr>
        <w:drawing>
          <wp:inline distT="0" distB="0" distL="0" distR="0" wp14:anchorId="2E3B410D" wp14:editId="3E8E4C9E">
            <wp:extent cx="5612130" cy="393954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939540"/>
                    </a:xfrm>
                    <a:prstGeom prst="rect">
                      <a:avLst/>
                    </a:prstGeom>
                    <a:noFill/>
                    <a:ln>
                      <a:noFill/>
                    </a:ln>
                  </pic:spPr>
                </pic:pic>
              </a:graphicData>
            </a:graphic>
          </wp:inline>
        </w:drawing>
      </w:r>
    </w:p>
    <w:p w14:paraId="727652B9" w14:textId="1B8808EE" w:rsidR="003F76B8" w:rsidRDefault="003F76B8" w:rsidP="007E5DA3">
      <w:pPr>
        <w:spacing w:after="0" w:line="240" w:lineRule="auto"/>
      </w:pPr>
      <w:r>
        <w:rPr>
          <w:noProof/>
        </w:rPr>
        <w:drawing>
          <wp:inline distT="0" distB="0" distL="0" distR="0" wp14:anchorId="17377EF7" wp14:editId="37FE92CE">
            <wp:extent cx="5612130" cy="3100705"/>
            <wp:effectExtent l="0" t="0" r="7620" b="4445"/>
            <wp:docPr id="30" name="Imagen 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2130" cy="3100705"/>
                    </a:xfrm>
                    <a:prstGeom prst="rect">
                      <a:avLst/>
                    </a:prstGeom>
                    <a:noFill/>
                    <a:ln>
                      <a:noFill/>
                    </a:ln>
                  </pic:spPr>
                </pic:pic>
              </a:graphicData>
            </a:graphic>
          </wp:inline>
        </w:drawing>
      </w:r>
    </w:p>
    <w:p w14:paraId="063CB066" w14:textId="77777777" w:rsidR="0090181C" w:rsidRDefault="0090181C" w:rsidP="0090181C">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Reto 2: analicemos un problema</w:t>
      </w:r>
    </w:p>
    <w:p w14:paraId="774568BC" w14:textId="77777777" w:rsidR="0090181C" w:rsidRDefault="0090181C" w:rsidP="0090181C">
      <w:pPr>
        <w:pStyle w:val="NormalWeb"/>
        <w:shd w:val="clear" w:color="auto" w:fill="121F3D"/>
        <w:rPr>
          <w:rFonts w:ascii="Roboto" w:hAnsi="Roboto"/>
          <w:color w:val="EFF3F8"/>
          <w:sz w:val="27"/>
          <w:szCs w:val="27"/>
        </w:rPr>
      </w:pPr>
    </w:p>
    <w:p w14:paraId="6510CB8B" w14:textId="002DC75A" w:rsidR="0090181C" w:rsidRDefault="0090181C" w:rsidP="0090181C">
      <w:pPr>
        <w:pStyle w:val="NormalWeb"/>
        <w:shd w:val="clear" w:color="auto" w:fill="121F3D"/>
        <w:rPr>
          <w:rFonts w:ascii="Roboto" w:hAnsi="Roboto"/>
          <w:color w:val="EFF3F8"/>
          <w:sz w:val="27"/>
          <w:szCs w:val="27"/>
        </w:rPr>
      </w:pPr>
      <w:r>
        <w:rPr>
          <w:rFonts w:ascii="Roboto" w:hAnsi="Roboto"/>
          <w:color w:val="EFF3F8"/>
          <w:sz w:val="27"/>
          <w:szCs w:val="27"/>
        </w:rPr>
        <w:t xml:space="preserve">Imagina que nuestro sistema de adopciones creció y ahora ofrece adoptar pericos, loros, gatos y </w:t>
      </w:r>
      <w:proofErr w:type="spellStart"/>
      <w:r>
        <w:rPr>
          <w:rFonts w:ascii="Roboto" w:hAnsi="Roboto"/>
          <w:color w:val="EFF3F8"/>
          <w:sz w:val="27"/>
          <w:szCs w:val="27"/>
        </w:rPr>
        <w:t>hamsters</w:t>
      </w:r>
      <w:proofErr w:type="spellEnd"/>
      <w:r>
        <w:rPr>
          <w:rFonts w:ascii="Roboto" w:hAnsi="Roboto"/>
          <w:color w:val="EFF3F8"/>
          <w:sz w:val="27"/>
          <w:szCs w:val="27"/>
        </w:rPr>
        <w:t>.</w:t>
      </w:r>
    </w:p>
    <w:p w14:paraId="505D71FB" w14:textId="77777777" w:rsidR="0090181C" w:rsidRDefault="0090181C" w:rsidP="0090181C">
      <w:pPr>
        <w:pStyle w:val="NormalWeb"/>
        <w:shd w:val="clear" w:color="auto" w:fill="121F3D"/>
        <w:spacing w:before="0" w:after="0"/>
        <w:rPr>
          <w:rFonts w:ascii="Roboto" w:hAnsi="Roboto"/>
          <w:color w:val="EFF3F8"/>
          <w:sz w:val="27"/>
          <w:szCs w:val="27"/>
        </w:rPr>
      </w:pPr>
      <w:r>
        <w:rPr>
          <w:rFonts w:ascii="Roboto" w:hAnsi="Roboto"/>
          <w:color w:val="EFF3F8"/>
          <w:sz w:val="27"/>
          <w:szCs w:val="27"/>
        </w:rPr>
        <w:t>Genera un nuevo análisis, aplica herencia para abstraer mejor el problema y lograr modularidad en el </w:t>
      </w:r>
      <w:r>
        <w:rPr>
          <w:rStyle w:val="nfasis"/>
          <w:rFonts w:ascii="Roboto" w:hAnsi="Roboto"/>
          <w:color w:val="EFF3F8"/>
          <w:sz w:val="27"/>
          <w:szCs w:val="27"/>
        </w:rPr>
        <w:t>software</w:t>
      </w:r>
      <w:r>
        <w:rPr>
          <w:rFonts w:ascii="Roboto" w:hAnsi="Roboto"/>
          <w:color w:val="EFF3F8"/>
          <w:sz w:val="27"/>
          <w:szCs w:val="27"/>
        </w:rPr>
        <w:t>.</w:t>
      </w:r>
    </w:p>
    <w:p w14:paraId="2BEA85E6" w14:textId="77777777" w:rsidR="0090181C" w:rsidRDefault="0090181C" w:rsidP="0090181C">
      <w:pPr>
        <w:pStyle w:val="NormalWeb"/>
        <w:shd w:val="clear" w:color="auto" w:fill="121F3D"/>
        <w:rPr>
          <w:rFonts w:ascii="Roboto" w:hAnsi="Roboto"/>
          <w:color w:val="EFF3F8"/>
          <w:sz w:val="27"/>
          <w:szCs w:val="27"/>
        </w:rPr>
      </w:pPr>
      <w:r>
        <w:rPr>
          <w:rFonts w:ascii="Roboto" w:hAnsi="Roboto"/>
          <w:color w:val="EFF3F8"/>
          <w:sz w:val="27"/>
          <w:szCs w:val="27"/>
        </w:rPr>
        <w:t>Comparte tus resultados en la sección de discusiones.</w:t>
      </w:r>
    </w:p>
    <w:p w14:paraId="4CCB44BD" w14:textId="26DD2D97" w:rsidR="0090181C" w:rsidRDefault="0090181C" w:rsidP="007E5DA3">
      <w:pPr>
        <w:spacing w:after="0" w:line="240" w:lineRule="auto"/>
      </w:pPr>
      <w:r>
        <w:rPr>
          <w:noProof/>
        </w:rPr>
        <w:drawing>
          <wp:inline distT="0" distB="0" distL="0" distR="0" wp14:anchorId="485790A4" wp14:editId="6D37A31A">
            <wp:extent cx="5612130" cy="4580890"/>
            <wp:effectExtent l="0" t="0" r="7620" b="0"/>
            <wp:docPr id="31" name="Imagen 3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4580890"/>
                    </a:xfrm>
                    <a:prstGeom prst="rect">
                      <a:avLst/>
                    </a:prstGeom>
                    <a:noFill/>
                    <a:ln>
                      <a:noFill/>
                    </a:ln>
                  </pic:spPr>
                </pic:pic>
              </a:graphicData>
            </a:graphic>
          </wp:inline>
        </w:drawing>
      </w:r>
    </w:p>
    <w:p w14:paraId="0E2AB607" w14:textId="1795D88D" w:rsidR="00191667" w:rsidRDefault="00191667" w:rsidP="007E5DA3">
      <w:pPr>
        <w:spacing w:after="0" w:line="240" w:lineRule="auto"/>
      </w:pPr>
    </w:p>
    <w:p w14:paraId="0EDF1668" w14:textId="775318AF" w:rsidR="00191667" w:rsidRDefault="00191667" w:rsidP="00191667">
      <w:pPr>
        <w:pStyle w:val="Ttulo1"/>
        <w:shd w:val="clear" w:color="auto" w:fill="121F3D"/>
        <w:spacing w:before="161" w:beforeAutospacing="0" w:after="161" w:afterAutospacing="0"/>
        <w:rPr>
          <w:rFonts w:ascii="Roboto" w:hAnsi="Roboto"/>
          <w:color w:val="EFF3F8"/>
        </w:rPr>
      </w:pPr>
      <w:r>
        <w:rPr>
          <w:rFonts w:ascii="Roboto" w:hAnsi="Roboto"/>
          <w:color w:val="EFF3F8"/>
        </w:rPr>
        <w:t>Creando nuestras carpetas iniciales para el curso</w:t>
      </w:r>
    </w:p>
    <w:p w14:paraId="4F6A4F33" w14:textId="77777777" w:rsidR="00191667" w:rsidRDefault="00191667" w:rsidP="00191667">
      <w:pPr>
        <w:pStyle w:val="NormalWeb"/>
        <w:shd w:val="clear" w:color="auto" w:fill="121F3D"/>
        <w:rPr>
          <w:rFonts w:ascii="Roboto" w:hAnsi="Roboto"/>
          <w:color w:val="EFF3F8"/>
          <w:sz w:val="27"/>
          <w:szCs w:val="27"/>
        </w:rPr>
      </w:pPr>
      <w:r>
        <w:rPr>
          <w:rFonts w:ascii="Roboto" w:hAnsi="Roboto"/>
          <w:color w:val="EFF3F8"/>
          <w:sz w:val="27"/>
          <w:szCs w:val="27"/>
        </w:rPr>
        <w:lastRenderedPageBreak/>
        <w:t>¡Hola! Ahora sí vamos a empezar a definir nuestras clases en 4 diferentes lenguajes de programación, pero antes de ello vamos primero a crear la estructura de nuestras carpetas.</w:t>
      </w:r>
    </w:p>
    <w:p w14:paraId="3C6D30B2" w14:textId="77777777" w:rsidR="00191667" w:rsidRDefault="00191667" w:rsidP="00191667">
      <w:pPr>
        <w:pStyle w:val="NormalWeb"/>
        <w:shd w:val="clear" w:color="auto" w:fill="121F3D"/>
        <w:rPr>
          <w:rFonts w:ascii="Roboto" w:hAnsi="Roboto"/>
          <w:color w:val="EFF3F8"/>
          <w:sz w:val="27"/>
          <w:szCs w:val="27"/>
        </w:rPr>
      </w:pPr>
      <w:r>
        <w:rPr>
          <w:rFonts w:ascii="Roboto" w:hAnsi="Roboto"/>
          <w:color w:val="EFF3F8"/>
          <w:sz w:val="27"/>
          <w:szCs w:val="27"/>
        </w:rPr>
        <w:t>La estructura de carpetas que estaremos manejando durante el curso será la siguiente:</w:t>
      </w:r>
    </w:p>
    <w:p w14:paraId="43F1ECFD" w14:textId="77777777" w:rsidR="00191667" w:rsidRDefault="00191667" w:rsidP="00191667">
      <w:pPr>
        <w:pStyle w:val="HTMLconformatoprevio"/>
        <w:shd w:val="clear" w:color="auto" w:fill="0C1633"/>
        <w:rPr>
          <w:rStyle w:val="CdigoHTML"/>
          <w:color w:val="FFFFFF"/>
          <w:spacing w:val="4"/>
        </w:rPr>
      </w:pPr>
      <w:proofErr w:type="spellStart"/>
      <w:r>
        <w:rPr>
          <w:rStyle w:val="CdigoHTML"/>
          <w:color w:val="FFFFFF"/>
          <w:spacing w:val="4"/>
        </w:rPr>
        <w:t>CursoPOOUber</w:t>
      </w:r>
      <w:proofErr w:type="spellEnd"/>
    </w:p>
    <w:p w14:paraId="331D74F6" w14:textId="77777777" w:rsidR="00191667" w:rsidRDefault="00191667" w:rsidP="00191667">
      <w:pPr>
        <w:pStyle w:val="HTMLconformatoprevio"/>
        <w:shd w:val="clear" w:color="auto" w:fill="0C1633"/>
        <w:rPr>
          <w:rStyle w:val="hljs-keyword"/>
          <w:b/>
          <w:bCs/>
          <w:color w:val="F92672"/>
          <w:spacing w:val="4"/>
        </w:rPr>
      </w:pPr>
      <w:r>
        <w:rPr>
          <w:rStyle w:val="CdigoHTML"/>
          <w:color w:val="FFFFFF"/>
          <w:spacing w:val="4"/>
        </w:rPr>
        <w:t xml:space="preserve">├── </w:t>
      </w:r>
      <w:r>
        <w:rPr>
          <w:rStyle w:val="hljs-keyword"/>
          <w:b/>
          <w:bCs/>
          <w:color w:val="F92672"/>
          <w:spacing w:val="4"/>
        </w:rPr>
        <w:t>Java</w:t>
      </w:r>
    </w:p>
    <w:p w14:paraId="0C1CCD0C" w14:textId="77777777" w:rsidR="00191667" w:rsidRDefault="00191667" w:rsidP="00191667">
      <w:pPr>
        <w:pStyle w:val="HTMLconformatoprevio"/>
        <w:shd w:val="clear" w:color="auto" w:fill="0C1633"/>
        <w:rPr>
          <w:rStyle w:val="hljs-keyword"/>
          <w:b/>
          <w:bCs/>
          <w:color w:val="F92672"/>
          <w:spacing w:val="4"/>
        </w:rPr>
      </w:pPr>
      <w:r>
        <w:rPr>
          <w:rStyle w:val="CdigoHTML"/>
          <w:color w:val="FFFFFF"/>
          <w:spacing w:val="4"/>
        </w:rPr>
        <w:t xml:space="preserve">├── </w:t>
      </w:r>
      <w:r>
        <w:rPr>
          <w:rStyle w:val="hljs-keyword"/>
          <w:b/>
          <w:bCs/>
          <w:color w:val="F92672"/>
          <w:spacing w:val="4"/>
        </w:rPr>
        <w:t>JS</w:t>
      </w:r>
    </w:p>
    <w:p w14:paraId="47F30A5E"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 PHP</w:t>
      </w:r>
    </w:p>
    <w:p w14:paraId="51E19D27"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 Python</w:t>
      </w:r>
    </w:p>
    <w:p w14:paraId="5756B550" w14:textId="77777777" w:rsidR="00191667" w:rsidRDefault="00191667" w:rsidP="00191667">
      <w:pPr>
        <w:pStyle w:val="NormalWeb"/>
        <w:shd w:val="clear" w:color="auto" w:fill="121F3D"/>
        <w:spacing w:before="0" w:after="0"/>
        <w:rPr>
          <w:rFonts w:ascii="Roboto" w:hAnsi="Roboto"/>
          <w:color w:val="EFF3F8"/>
          <w:sz w:val="27"/>
          <w:szCs w:val="27"/>
        </w:rPr>
      </w:pPr>
      <w:r>
        <w:rPr>
          <w:rFonts w:ascii="Roboto" w:hAnsi="Roboto"/>
          <w:color w:val="EFF3F8"/>
          <w:sz w:val="27"/>
          <w:szCs w:val="27"/>
        </w:rPr>
        <w:t>Básicamente nuestra carpeta raíz será la carpeta </w:t>
      </w:r>
      <w:proofErr w:type="spellStart"/>
      <w:r>
        <w:rPr>
          <w:rStyle w:val="CdigoHTML"/>
          <w:color w:val="EFF3F8"/>
          <w:sz w:val="27"/>
          <w:szCs w:val="27"/>
        </w:rPr>
        <w:t>CursoPOOUber</w:t>
      </w:r>
      <w:proofErr w:type="spellEnd"/>
      <w:r>
        <w:rPr>
          <w:rFonts w:ascii="Roboto" w:hAnsi="Roboto"/>
          <w:color w:val="EFF3F8"/>
          <w:sz w:val="27"/>
          <w:szCs w:val="27"/>
        </w:rPr>
        <w:t> y dentro crearemos las carpetas </w:t>
      </w:r>
      <w:r>
        <w:rPr>
          <w:rStyle w:val="CdigoHTML"/>
          <w:color w:val="EFF3F8"/>
          <w:sz w:val="27"/>
          <w:szCs w:val="27"/>
        </w:rPr>
        <w:t>Java</w:t>
      </w:r>
      <w:r>
        <w:rPr>
          <w:rFonts w:ascii="Roboto" w:hAnsi="Roboto"/>
          <w:color w:val="EFF3F8"/>
          <w:sz w:val="27"/>
          <w:szCs w:val="27"/>
        </w:rPr>
        <w:t>, </w:t>
      </w:r>
      <w:r>
        <w:rPr>
          <w:rStyle w:val="CdigoHTML"/>
          <w:color w:val="EFF3F8"/>
          <w:sz w:val="27"/>
          <w:szCs w:val="27"/>
        </w:rPr>
        <w:t>JS</w:t>
      </w:r>
      <w:r>
        <w:rPr>
          <w:rFonts w:ascii="Roboto" w:hAnsi="Roboto"/>
          <w:color w:val="EFF3F8"/>
          <w:sz w:val="27"/>
          <w:szCs w:val="27"/>
        </w:rPr>
        <w:t>, </w:t>
      </w:r>
      <w:r>
        <w:rPr>
          <w:rStyle w:val="CdigoHTML"/>
          <w:color w:val="EFF3F8"/>
          <w:sz w:val="27"/>
          <w:szCs w:val="27"/>
        </w:rPr>
        <w:t>PHP</w:t>
      </w:r>
      <w:r>
        <w:rPr>
          <w:rFonts w:ascii="Roboto" w:hAnsi="Roboto"/>
          <w:color w:val="EFF3F8"/>
          <w:sz w:val="27"/>
          <w:szCs w:val="27"/>
        </w:rPr>
        <w:t> y </w:t>
      </w:r>
      <w:r>
        <w:rPr>
          <w:rStyle w:val="CdigoHTML"/>
          <w:color w:val="EFF3F8"/>
          <w:sz w:val="27"/>
          <w:szCs w:val="27"/>
        </w:rPr>
        <w:t>Python</w:t>
      </w:r>
      <w:r>
        <w:rPr>
          <w:rFonts w:ascii="Roboto" w:hAnsi="Roboto"/>
          <w:color w:val="EFF3F8"/>
          <w:sz w:val="27"/>
          <w:szCs w:val="27"/>
        </w:rPr>
        <w:t> en las cuales iremos guardando nuestros archivos a medida que avanzamos en el curso.</w:t>
      </w:r>
    </w:p>
    <w:p w14:paraId="3476973A" w14:textId="77777777" w:rsidR="00191667" w:rsidRDefault="00191667" w:rsidP="00191667">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 xml:space="preserve">Configurando el </w:t>
      </w:r>
      <w:proofErr w:type="spellStart"/>
      <w:r>
        <w:rPr>
          <w:rFonts w:ascii="Roboto" w:hAnsi="Roboto"/>
          <w:color w:val="EFF3F8"/>
        </w:rPr>
        <w:t>workspace</w:t>
      </w:r>
      <w:proofErr w:type="spellEnd"/>
      <w:r>
        <w:rPr>
          <w:rFonts w:ascii="Roboto" w:hAnsi="Roboto"/>
          <w:color w:val="EFF3F8"/>
        </w:rPr>
        <w:t xml:space="preserve"> para Python</w:t>
      </w:r>
    </w:p>
    <w:p w14:paraId="44946BC1" w14:textId="77777777" w:rsidR="00191667" w:rsidRDefault="00191667" w:rsidP="00191667">
      <w:pPr>
        <w:pStyle w:val="NormalWeb"/>
        <w:shd w:val="clear" w:color="auto" w:fill="121F3D"/>
        <w:spacing w:before="0" w:after="0"/>
        <w:rPr>
          <w:rFonts w:ascii="Roboto" w:hAnsi="Roboto"/>
          <w:color w:val="EFF3F8"/>
          <w:sz w:val="27"/>
          <w:szCs w:val="27"/>
        </w:rPr>
      </w:pPr>
      <w:r>
        <w:rPr>
          <w:rFonts w:ascii="Roboto" w:hAnsi="Roboto"/>
          <w:color w:val="EFF3F8"/>
          <w:sz w:val="27"/>
          <w:szCs w:val="27"/>
        </w:rPr>
        <w:t>En una clase anterior instalamos Python, sin embargo, como estaremos guardando todo el código de este lenguaje dentro de la carpeta </w:t>
      </w:r>
      <w:r>
        <w:rPr>
          <w:rStyle w:val="CdigoHTML"/>
          <w:color w:val="EFF3F8"/>
          <w:sz w:val="27"/>
          <w:szCs w:val="27"/>
        </w:rPr>
        <w:t>Python</w:t>
      </w:r>
      <w:r>
        <w:rPr>
          <w:rFonts w:ascii="Roboto" w:hAnsi="Roboto"/>
          <w:color w:val="EFF3F8"/>
          <w:sz w:val="27"/>
          <w:szCs w:val="27"/>
        </w:rPr>
        <w:t xml:space="preserve"> debemos informarle a Visual Studio </w:t>
      </w:r>
      <w:proofErr w:type="spellStart"/>
      <w:r>
        <w:rPr>
          <w:rFonts w:ascii="Roboto" w:hAnsi="Roboto"/>
          <w:color w:val="EFF3F8"/>
          <w:sz w:val="27"/>
          <w:szCs w:val="27"/>
        </w:rPr>
        <w:t>Code</w:t>
      </w:r>
      <w:proofErr w:type="spellEnd"/>
      <w:r>
        <w:rPr>
          <w:rFonts w:ascii="Roboto" w:hAnsi="Roboto"/>
          <w:color w:val="EFF3F8"/>
          <w:sz w:val="27"/>
          <w:szCs w:val="27"/>
        </w:rPr>
        <w:t xml:space="preserve"> que el código va a estar ahí, de esta forma podemos evitar problemas a futuro cuando usemos módulos.</w:t>
      </w:r>
    </w:p>
    <w:p w14:paraId="0CF6A33B" w14:textId="77777777" w:rsidR="00191667" w:rsidRDefault="00191667" w:rsidP="00191667">
      <w:pPr>
        <w:pStyle w:val="NormalWeb"/>
        <w:shd w:val="clear" w:color="auto" w:fill="121F3D"/>
        <w:spacing w:before="0" w:after="0"/>
        <w:rPr>
          <w:rFonts w:ascii="Roboto" w:hAnsi="Roboto"/>
          <w:color w:val="EFF3F8"/>
          <w:sz w:val="27"/>
          <w:szCs w:val="27"/>
        </w:rPr>
      </w:pPr>
      <w:r>
        <w:rPr>
          <w:rFonts w:ascii="Roboto" w:hAnsi="Roboto"/>
          <w:color w:val="EFF3F8"/>
          <w:sz w:val="27"/>
          <w:szCs w:val="27"/>
        </w:rPr>
        <w:t>Para hacer esto es muy sencillo, dentro de nuestra carpeta </w:t>
      </w:r>
      <w:proofErr w:type="spellStart"/>
      <w:r>
        <w:rPr>
          <w:rStyle w:val="CdigoHTML"/>
          <w:color w:val="EFF3F8"/>
          <w:sz w:val="27"/>
          <w:szCs w:val="27"/>
        </w:rPr>
        <w:t>CursoPOOUber</w:t>
      </w:r>
      <w:proofErr w:type="spellEnd"/>
      <w:r>
        <w:rPr>
          <w:rFonts w:ascii="Roboto" w:hAnsi="Roboto"/>
          <w:color w:val="EFF3F8"/>
          <w:sz w:val="27"/>
          <w:szCs w:val="27"/>
        </w:rPr>
        <w:t> vamos a crear una nueva carpeta llamada </w:t>
      </w:r>
      <w:r>
        <w:rPr>
          <w:rStyle w:val="CdigoHTML"/>
          <w:color w:val="EFF3F8"/>
          <w:sz w:val="27"/>
          <w:szCs w:val="27"/>
        </w:rPr>
        <w:t>.</w:t>
      </w:r>
      <w:proofErr w:type="spellStart"/>
      <w:r>
        <w:rPr>
          <w:rStyle w:val="CdigoHTML"/>
          <w:color w:val="EFF3F8"/>
          <w:sz w:val="27"/>
          <w:szCs w:val="27"/>
        </w:rPr>
        <w:t>vscode</w:t>
      </w:r>
      <w:proofErr w:type="spellEnd"/>
      <w:r>
        <w:rPr>
          <w:rFonts w:ascii="Roboto" w:hAnsi="Roboto"/>
          <w:color w:val="EFF3F8"/>
          <w:sz w:val="27"/>
          <w:szCs w:val="27"/>
        </w:rPr>
        <w:t> (ojo, el punto al inicio del nombre es importante). Dentro de esta carpeta vamos a crear un nuevo archivo llamado </w:t>
      </w:r>
      <w:proofErr w:type="spellStart"/>
      <w:r>
        <w:rPr>
          <w:rStyle w:val="CdigoHTML"/>
          <w:color w:val="EFF3F8"/>
          <w:sz w:val="27"/>
          <w:szCs w:val="27"/>
        </w:rPr>
        <w:t>settings.json</w:t>
      </w:r>
      <w:proofErr w:type="spellEnd"/>
      <w:r>
        <w:rPr>
          <w:rFonts w:ascii="Roboto" w:hAnsi="Roboto"/>
          <w:color w:val="EFF3F8"/>
          <w:sz w:val="27"/>
          <w:szCs w:val="27"/>
        </w:rPr>
        <w:t> y dentro de este archivo vamos a poner la siguiente información:</w:t>
      </w:r>
    </w:p>
    <w:p w14:paraId="6CE0D949"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w:t>
      </w:r>
    </w:p>
    <w:p w14:paraId="08FCB0F8"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 xml:space="preserve">    </w:t>
      </w:r>
      <w:r>
        <w:rPr>
          <w:rStyle w:val="hljs-attr"/>
          <w:color w:val="FFFFFF"/>
          <w:spacing w:val="4"/>
        </w:rPr>
        <w:t>"</w:t>
      </w:r>
      <w:proofErr w:type="spellStart"/>
      <w:r>
        <w:rPr>
          <w:rStyle w:val="hljs-attr"/>
          <w:color w:val="FFFFFF"/>
          <w:spacing w:val="4"/>
        </w:rPr>
        <w:t>python.autoComplete.extraPaths</w:t>
      </w:r>
      <w:proofErr w:type="spellEnd"/>
      <w:r>
        <w:rPr>
          <w:rStyle w:val="hljs-attr"/>
          <w:color w:val="FFFFFF"/>
          <w:spacing w:val="4"/>
        </w:rPr>
        <w:t>"</w:t>
      </w:r>
      <w:r>
        <w:rPr>
          <w:rStyle w:val="CdigoHTML"/>
          <w:color w:val="FFFFFF"/>
          <w:spacing w:val="4"/>
        </w:rPr>
        <w:t>: [</w:t>
      </w:r>
      <w:r>
        <w:rPr>
          <w:rStyle w:val="hljs-string"/>
          <w:color w:val="A6E22E"/>
          <w:spacing w:val="4"/>
        </w:rPr>
        <w:t>"./Python"</w:t>
      </w:r>
      <w:r>
        <w:rPr>
          <w:rStyle w:val="CdigoHTML"/>
          <w:color w:val="FFFFFF"/>
          <w:spacing w:val="4"/>
        </w:rPr>
        <w:t>],</w:t>
      </w:r>
    </w:p>
    <w:p w14:paraId="611DDFDA"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w:t>
      </w:r>
    </w:p>
    <w:p w14:paraId="52218C28" w14:textId="77777777" w:rsidR="00191667" w:rsidRDefault="00191667" w:rsidP="00191667">
      <w:pPr>
        <w:pStyle w:val="NormalWeb"/>
        <w:shd w:val="clear" w:color="auto" w:fill="121F3D"/>
        <w:spacing w:before="0" w:after="0"/>
        <w:rPr>
          <w:rFonts w:ascii="Roboto" w:hAnsi="Roboto"/>
          <w:color w:val="EFF3F8"/>
          <w:sz w:val="27"/>
          <w:szCs w:val="27"/>
        </w:rPr>
      </w:pPr>
      <w:r>
        <w:rPr>
          <w:rFonts w:ascii="Roboto" w:hAnsi="Roboto"/>
          <w:color w:val="EFF3F8"/>
          <w:sz w:val="27"/>
          <w:szCs w:val="27"/>
        </w:rPr>
        <w:t>De esta forma le estamos diciendo a nuestro editor de código que todos nuestros archivos de Python van a estar dentro de la carpeta </w:t>
      </w:r>
      <w:r>
        <w:rPr>
          <w:rStyle w:val="CdigoHTML"/>
          <w:color w:val="EFF3F8"/>
          <w:sz w:val="27"/>
          <w:szCs w:val="27"/>
        </w:rPr>
        <w:t>Python</w:t>
      </w:r>
      <w:r>
        <w:rPr>
          <w:rFonts w:ascii="Roboto" w:hAnsi="Roboto"/>
          <w:color w:val="EFF3F8"/>
          <w:sz w:val="27"/>
          <w:szCs w:val="27"/>
        </w:rPr>
        <w:t xml:space="preserve">, por tanto, él sabrá que cualquier módulo deberá leerlo desde esa carpeta, y no desde la carpeta raíz, lo cual evitará que te marque errores en el futuro </w:t>
      </w:r>
      <w:r>
        <w:rPr>
          <w:rFonts w:ascii="Segoe UI Emoji" w:hAnsi="Segoe UI Emoji" w:cs="Segoe UI Emoji"/>
          <w:color w:val="EFF3F8"/>
          <w:sz w:val="27"/>
          <w:szCs w:val="27"/>
        </w:rPr>
        <w:t>😄</w:t>
      </w:r>
      <w:r>
        <w:rPr>
          <w:rFonts w:ascii="Roboto" w:hAnsi="Roboto"/>
          <w:color w:val="EFF3F8"/>
          <w:sz w:val="27"/>
          <w:szCs w:val="27"/>
        </w:rPr>
        <w:t>.</w:t>
      </w:r>
    </w:p>
    <w:p w14:paraId="6C0AABD3" w14:textId="77777777" w:rsidR="00191667" w:rsidRDefault="00191667" w:rsidP="00191667">
      <w:pPr>
        <w:pStyle w:val="NormalWeb"/>
        <w:shd w:val="clear" w:color="auto" w:fill="121F3D"/>
        <w:spacing w:before="0" w:after="0"/>
        <w:rPr>
          <w:rFonts w:ascii="Roboto" w:hAnsi="Roboto"/>
          <w:color w:val="EFF3F8"/>
          <w:sz w:val="27"/>
          <w:szCs w:val="27"/>
        </w:rPr>
      </w:pPr>
      <w:r>
        <w:rPr>
          <w:rStyle w:val="Textoennegrita"/>
          <w:rFonts w:ascii="Roboto" w:hAnsi="Roboto"/>
          <w:color w:val="EFF3F8"/>
          <w:sz w:val="27"/>
          <w:szCs w:val="27"/>
        </w:rPr>
        <w:lastRenderedPageBreak/>
        <w:t>Es importante</w:t>
      </w:r>
      <w:r>
        <w:rPr>
          <w:rFonts w:ascii="Roboto" w:hAnsi="Roboto"/>
          <w:color w:val="EFF3F8"/>
          <w:sz w:val="27"/>
          <w:szCs w:val="27"/>
        </w:rPr>
        <w:t xml:space="preserve"> que cuando abras tu proyecto en Visual Studio </w:t>
      </w:r>
      <w:proofErr w:type="spellStart"/>
      <w:r>
        <w:rPr>
          <w:rFonts w:ascii="Roboto" w:hAnsi="Roboto"/>
          <w:color w:val="EFF3F8"/>
          <w:sz w:val="27"/>
          <w:szCs w:val="27"/>
        </w:rPr>
        <w:t>Code</w:t>
      </w:r>
      <w:proofErr w:type="spellEnd"/>
      <w:r>
        <w:rPr>
          <w:rFonts w:ascii="Roboto" w:hAnsi="Roboto"/>
          <w:color w:val="EFF3F8"/>
          <w:sz w:val="27"/>
          <w:szCs w:val="27"/>
        </w:rPr>
        <w:t>, lo abras desde la carpeta </w:t>
      </w:r>
      <w:proofErr w:type="spellStart"/>
      <w:r>
        <w:rPr>
          <w:rStyle w:val="CdigoHTML"/>
          <w:color w:val="EFF3F8"/>
          <w:sz w:val="27"/>
          <w:szCs w:val="27"/>
        </w:rPr>
        <w:t>CursoPOOUber</w:t>
      </w:r>
      <w:proofErr w:type="spellEnd"/>
      <w:r>
        <w:rPr>
          <w:rFonts w:ascii="Roboto" w:hAnsi="Roboto"/>
          <w:color w:val="EFF3F8"/>
          <w:sz w:val="27"/>
          <w:szCs w:val="27"/>
        </w:rPr>
        <w:t>, de esta forma, el editor de código te mostrará en el árbol de carpetas a tus 5 carpetas que has creado:</w:t>
      </w:r>
    </w:p>
    <w:p w14:paraId="706EC0ED" w14:textId="7972D0BA" w:rsidR="00191667" w:rsidRDefault="00191667" w:rsidP="00191667">
      <w:pPr>
        <w:rPr>
          <w:rFonts w:ascii="Times New Roman" w:hAnsi="Times New Roman"/>
          <w:sz w:val="24"/>
          <w:szCs w:val="24"/>
        </w:rPr>
      </w:pPr>
      <w:r>
        <w:rPr>
          <w:noProof/>
        </w:rPr>
        <w:drawing>
          <wp:inline distT="0" distB="0" distL="0" distR="0" wp14:anchorId="01FFDA67" wp14:editId="15ABC35F">
            <wp:extent cx="2179320" cy="143256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9320" cy="1432560"/>
                    </a:xfrm>
                    <a:prstGeom prst="rect">
                      <a:avLst/>
                    </a:prstGeom>
                    <a:noFill/>
                    <a:ln>
                      <a:noFill/>
                    </a:ln>
                  </pic:spPr>
                </pic:pic>
              </a:graphicData>
            </a:graphic>
          </wp:inline>
        </w:drawing>
      </w:r>
    </w:p>
    <w:p w14:paraId="63EC26ED" w14:textId="77777777" w:rsidR="00191667" w:rsidRDefault="00191667" w:rsidP="00191667">
      <w:pPr>
        <w:pStyle w:val="NormalWeb"/>
        <w:shd w:val="clear" w:color="auto" w:fill="121F3D"/>
        <w:rPr>
          <w:rFonts w:ascii="Roboto" w:hAnsi="Roboto"/>
          <w:color w:val="EFF3F8"/>
          <w:sz w:val="27"/>
          <w:szCs w:val="27"/>
        </w:rPr>
      </w:pPr>
      <w:r>
        <w:rPr>
          <w:rFonts w:ascii="Roboto" w:hAnsi="Roboto"/>
          <w:color w:val="EFF3F8"/>
          <w:sz w:val="27"/>
          <w:szCs w:val="27"/>
        </w:rPr>
        <w:t>¡Estamos listos para empezar a codear! Nos vemos en las siguiente clase donde empezaremos a definir clases con Java y Python.</w:t>
      </w:r>
    </w:p>
    <w:p w14:paraId="49E6FA18" w14:textId="77777777" w:rsidR="00191667" w:rsidRDefault="00191667" w:rsidP="00191667">
      <w:pPr>
        <w:pStyle w:val="Ttulo1"/>
        <w:shd w:val="clear" w:color="auto" w:fill="121F3D"/>
        <w:spacing w:before="161" w:beforeAutospacing="0" w:after="161" w:afterAutospacing="0"/>
        <w:rPr>
          <w:rFonts w:ascii="Roboto" w:hAnsi="Roboto"/>
          <w:color w:val="EFF3F8"/>
        </w:rPr>
      </w:pPr>
    </w:p>
    <w:p w14:paraId="6AA160ED" w14:textId="77777777" w:rsidR="00191667" w:rsidRDefault="00191667" w:rsidP="007E5DA3">
      <w:pPr>
        <w:spacing w:after="0" w:line="240" w:lineRule="auto"/>
      </w:pPr>
    </w:p>
    <w:p w14:paraId="480A0358" w14:textId="36245713" w:rsidR="00B45847" w:rsidRDefault="00B45847" w:rsidP="007E5DA3">
      <w:pPr>
        <w:spacing w:after="0" w:line="240" w:lineRule="auto"/>
      </w:pPr>
      <w:r>
        <w:rPr>
          <w:noProof/>
        </w:rPr>
        <w:drawing>
          <wp:inline distT="0" distB="0" distL="0" distR="0" wp14:anchorId="4DE4F0DE" wp14:editId="742E7AA7">
            <wp:extent cx="5612130" cy="2163445"/>
            <wp:effectExtent l="0" t="0" r="7620" b="8255"/>
            <wp:docPr id="32" name="Imagen 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2163445"/>
                    </a:xfrm>
                    <a:prstGeom prst="rect">
                      <a:avLst/>
                    </a:prstGeom>
                    <a:noFill/>
                    <a:ln>
                      <a:noFill/>
                    </a:ln>
                  </pic:spPr>
                </pic:pic>
              </a:graphicData>
            </a:graphic>
          </wp:inline>
        </w:drawing>
      </w:r>
    </w:p>
    <w:p w14:paraId="2B2D37DD" w14:textId="016B2B48" w:rsidR="00B45847" w:rsidRDefault="00B45847" w:rsidP="007E5DA3">
      <w:pPr>
        <w:spacing w:after="0" w:line="240" w:lineRule="auto"/>
        <w:rPr>
          <w:rFonts w:ascii="Roboto" w:hAnsi="Roboto"/>
          <w:color w:val="EFF3F8"/>
          <w:sz w:val="21"/>
          <w:szCs w:val="21"/>
          <w:shd w:val="clear" w:color="auto" w:fill="24385B"/>
        </w:rPr>
      </w:pPr>
      <w:r>
        <w:rPr>
          <w:rFonts w:ascii="Roboto" w:hAnsi="Roboto"/>
          <w:color w:val="EFF3F8"/>
          <w:sz w:val="21"/>
          <w:szCs w:val="21"/>
          <w:shd w:val="clear" w:color="auto" w:fill="24385B"/>
        </w:rPr>
        <w:t xml:space="preserve">Material </w:t>
      </w:r>
      <w:proofErr w:type="spellStart"/>
      <w:r>
        <w:rPr>
          <w:rFonts w:ascii="Roboto" w:hAnsi="Roboto"/>
          <w:color w:val="EFF3F8"/>
          <w:sz w:val="21"/>
          <w:szCs w:val="21"/>
          <w:shd w:val="clear" w:color="auto" w:fill="24385B"/>
        </w:rPr>
        <w:t>Icon</w:t>
      </w:r>
      <w:proofErr w:type="spellEnd"/>
      <w:r>
        <w:rPr>
          <w:rFonts w:ascii="Roboto" w:hAnsi="Roboto"/>
          <w:color w:val="EFF3F8"/>
          <w:sz w:val="21"/>
          <w:szCs w:val="21"/>
          <w:shd w:val="clear" w:color="auto" w:fill="24385B"/>
        </w:rPr>
        <w:t xml:space="preserve"> Teme</w:t>
      </w:r>
    </w:p>
    <w:p w14:paraId="07680A21" w14:textId="3D594478" w:rsidR="008B679D" w:rsidRDefault="008B679D" w:rsidP="007E5DA3">
      <w:pPr>
        <w:spacing w:after="0" w:line="240" w:lineRule="auto"/>
        <w:rPr>
          <w:rFonts w:ascii="Roboto" w:hAnsi="Roboto"/>
          <w:color w:val="EFF3F8"/>
          <w:sz w:val="21"/>
          <w:szCs w:val="21"/>
          <w:shd w:val="clear" w:color="auto" w:fill="24385B"/>
        </w:rPr>
      </w:pPr>
    </w:p>
    <w:p w14:paraId="76C88172" w14:textId="77777777" w:rsidR="005D201B" w:rsidRDefault="005D201B" w:rsidP="005D201B">
      <w:pPr>
        <w:pStyle w:val="Ttulo1"/>
        <w:shd w:val="clear" w:color="auto" w:fill="0C1633"/>
        <w:spacing w:before="161" w:beforeAutospacing="0" w:after="161" w:afterAutospacing="0"/>
        <w:rPr>
          <w:rFonts w:ascii="Roboto" w:hAnsi="Roboto"/>
          <w:color w:val="EFF3F8"/>
        </w:rPr>
      </w:pPr>
      <w:r>
        <w:rPr>
          <w:rFonts w:ascii="Roboto" w:hAnsi="Roboto"/>
          <w:color w:val="EFF3F8"/>
        </w:rPr>
        <w:t>Objetos, método constructor y su sintaxis en código</w:t>
      </w:r>
    </w:p>
    <w:p w14:paraId="0942FC9E" w14:textId="77777777" w:rsidR="005D201B" w:rsidRDefault="005D201B" w:rsidP="005D201B">
      <w:pPr>
        <w:pStyle w:val="NormalWeb"/>
        <w:shd w:val="clear" w:color="auto" w:fill="0C1633"/>
        <w:spacing w:before="0" w:beforeAutospacing="0" w:after="0" w:afterAutospacing="0"/>
        <w:rPr>
          <w:rFonts w:ascii="Roboto" w:hAnsi="Roboto"/>
          <w:color w:val="BECDE3"/>
        </w:rPr>
      </w:pPr>
      <w:r>
        <w:rPr>
          <w:rFonts w:ascii="Roboto" w:hAnsi="Roboto"/>
          <w:color w:val="BECDE3"/>
        </w:rPr>
        <w:t>Los </w:t>
      </w:r>
      <w:r>
        <w:rPr>
          <w:rStyle w:val="Textoennegrita"/>
          <w:rFonts w:ascii="Roboto" w:hAnsi="Roboto"/>
          <w:color w:val="BECDE3"/>
        </w:rPr>
        <w:t>objetos</w:t>
      </w:r>
      <w:r>
        <w:rPr>
          <w:rFonts w:ascii="Roboto" w:hAnsi="Roboto"/>
          <w:color w:val="BECDE3"/>
        </w:rPr>
        <w:t> nos ayudan a crear instancia de una clase, el objeto es el resultado de lo que modelamos, de los parámetros declarados y usaremos los objetos para que nuestras clases cobren vida.</w:t>
      </w:r>
    </w:p>
    <w:p w14:paraId="69E1F5CA" w14:textId="77777777" w:rsidR="005D201B" w:rsidRDefault="005D201B" w:rsidP="005D201B">
      <w:pPr>
        <w:pStyle w:val="NormalWeb"/>
        <w:shd w:val="clear" w:color="auto" w:fill="0C1633"/>
        <w:spacing w:before="0" w:beforeAutospacing="0" w:after="0" w:afterAutospacing="0"/>
        <w:rPr>
          <w:rFonts w:ascii="Roboto" w:hAnsi="Roboto"/>
          <w:color w:val="BECDE3"/>
        </w:rPr>
      </w:pPr>
      <w:r>
        <w:rPr>
          <w:rFonts w:ascii="Roboto" w:hAnsi="Roboto"/>
          <w:color w:val="BECDE3"/>
        </w:rPr>
        <w:t>Los </w:t>
      </w:r>
      <w:r>
        <w:rPr>
          <w:rStyle w:val="Textoennegrita"/>
          <w:rFonts w:ascii="Roboto" w:hAnsi="Roboto"/>
          <w:color w:val="BECDE3"/>
        </w:rPr>
        <w:t>métodos constructores</w:t>
      </w:r>
      <w:r>
        <w:rPr>
          <w:rFonts w:ascii="Roboto" w:hAnsi="Roboto"/>
          <w:color w:val="BECDE3"/>
        </w:rPr>
        <w:t xml:space="preserve"> dan un estado inicial al objeto y podemos añadirle algunos datos al objeto mediante estos métodos. Los atributos o elementos que </w:t>
      </w:r>
      <w:r>
        <w:rPr>
          <w:rFonts w:ascii="Roboto" w:hAnsi="Roboto"/>
          <w:color w:val="BECDE3"/>
        </w:rPr>
        <w:lastRenderedPageBreak/>
        <w:t>pasemos a través del constructor serán los datos mínimos que necesita el objeto para que pueda vivir.</w:t>
      </w:r>
    </w:p>
    <w:p w14:paraId="24A48294" w14:textId="7F4B6695" w:rsidR="008B679D" w:rsidRDefault="009D1255" w:rsidP="007E5DA3">
      <w:pPr>
        <w:spacing w:after="0" w:line="240" w:lineRule="auto"/>
      </w:pPr>
      <w:r>
        <w:rPr>
          <w:noProof/>
        </w:rPr>
        <w:drawing>
          <wp:inline distT="0" distB="0" distL="0" distR="0" wp14:anchorId="78618781" wp14:editId="5792AF5D">
            <wp:extent cx="5612130" cy="3203575"/>
            <wp:effectExtent l="0" t="0" r="7620" b="0"/>
            <wp:docPr id="34" name="Imagen 3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3203575"/>
                    </a:xfrm>
                    <a:prstGeom prst="rect">
                      <a:avLst/>
                    </a:prstGeom>
                    <a:noFill/>
                    <a:ln>
                      <a:noFill/>
                    </a:ln>
                  </pic:spPr>
                </pic:pic>
              </a:graphicData>
            </a:graphic>
          </wp:inline>
        </w:drawing>
      </w:r>
    </w:p>
    <w:p w14:paraId="0AAB6688" w14:textId="6C892162" w:rsidR="00693A44" w:rsidRDefault="00693A44" w:rsidP="007E5DA3">
      <w:pPr>
        <w:spacing w:after="0" w:line="240" w:lineRule="auto"/>
      </w:pPr>
    </w:p>
    <w:p w14:paraId="7331F0E8" w14:textId="1D4DC5A7" w:rsidR="00693A44" w:rsidRDefault="00693A44" w:rsidP="00693A44">
      <w:pPr>
        <w:pStyle w:val="Ttulo1"/>
        <w:shd w:val="clear" w:color="auto" w:fill="0C1633"/>
        <w:spacing w:before="161" w:beforeAutospacing="0" w:after="161" w:afterAutospacing="0"/>
        <w:rPr>
          <w:rFonts w:ascii="Roboto" w:hAnsi="Roboto"/>
          <w:color w:val="EFF3F8"/>
        </w:rPr>
      </w:pPr>
      <w:r>
        <w:rPr>
          <w:rFonts w:ascii="Roboto" w:hAnsi="Roboto"/>
          <w:color w:val="EFF3F8"/>
        </w:rPr>
        <w:t>Objetos. Dando vida a nuestras clases en Java y Python</w:t>
      </w:r>
    </w:p>
    <w:p w14:paraId="4BA45D6D" w14:textId="77777777" w:rsidR="003C680E" w:rsidRDefault="003C680E" w:rsidP="00693A44">
      <w:pPr>
        <w:pStyle w:val="Ttulo1"/>
        <w:shd w:val="clear" w:color="auto" w:fill="0C1633"/>
        <w:spacing w:before="161" w:beforeAutospacing="0" w:after="161" w:afterAutospacing="0"/>
        <w:rPr>
          <w:rFonts w:ascii="Roboto" w:hAnsi="Roboto"/>
          <w:color w:val="EFF3F8"/>
        </w:rPr>
      </w:pPr>
    </w:p>
    <w:p w14:paraId="3B994803" w14:textId="77777777" w:rsidR="003C680E" w:rsidRDefault="003C680E" w:rsidP="003C680E">
      <w:pPr>
        <w:pStyle w:val="Ttulo1"/>
        <w:shd w:val="clear" w:color="auto" w:fill="0C1633"/>
        <w:spacing w:before="161" w:beforeAutospacing="0" w:after="161" w:afterAutospacing="0"/>
        <w:rPr>
          <w:rFonts w:ascii="Roboto" w:hAnsi="Roboto"/>
          <w:color w:val="EFF3F8"/>
        </w:rPr>
      </w:pPr>
      <w:r>
        <w:rPr>
          <w:rFonts w:ascii="Roboto" w:hAnsi="Roboto"/>
          <w:color w:val="EFF3F8"/>
        </w:rPr>
        <w:t>Declarando un Método Constructor en Java y JavaScript</w:t>
      </w:r>
    </w:p>
    <w:p w14:paraId="63D28C5C" w14:textId="4EE6FCBA" w:rsidR="00693A44" w:rsidRDefault="00693A44" w:rsidP="007E5DA3">
      <w:pPr>
        <w:spacing w:after="0" w:line="240" w:lineRule="auto"/>
      </w:pPr>
    </w:p>
    <w:p w14:paraId="37817FB9" w14:textId="77777777" w:rsidR="005B585A" w:rsidRDefault="005B585A" w:rsidP="005B585A">
      <w:pPr>
        <w:pStyle w:val="Ttulo1"/>
        <w:shd w:val="clear" w:color="auto" w:fill="121F3D"/>
        <w:spacing w:before="161" w:beforeAutospacing="0" w:after="161" w:afterAutospacing="0"/>
        <w:rPr>
          <w:rFonts w:ascii="Roboto" w:hAnsi="Roboto"/>
          <w:color w:val="EFF3F8"/>
        </w:rPr>
      </w:pPr>
      <w:r>
        <w:rPr>
          <w:rFonts w:ascii="Roboto" w:hAnsi="Roboto"/>
          <w:color w:val="EFF3F8"/>
        </w:rPr>
        <w:t>JavaScript orientado a objetos, lo más nuevo</w:t>
      </w:r>
    </w:p>
    <w:p w14:paraId="0E7A3E25" w14:textId="07C9C1AB" w:rsidR="005B585A" w:rsidRDefault="005B585A" w:rsidP="007E5DA3">
      <w:pPr>
        <w:spacing w:after="0" w:line="240" w:lineRule="auto"/>
      </w:pPr>
    </w:p>
    <w:p w14:paraId="6E6E9404" w14:textId="77777777" w:rsidR="005B585A" w:rsidRDefault="005B585A" w:rsidP="005B585A">
      <w:pPr>
        <w:pStyle w:val="NormalWeb"/>
        <w:shd w:val="clear" w:color="auto" w:fill="0C1633"/>
        <w:spacing w:before="0" w:after="0"/>
        <w:rPr>
          <w:rFonts w:ascii="Roboto" w:hAnsi="Roboto"/>
          <w:color w:val="EFF3F8"/>
          <w:sz w:val="27"/>
          <w:szCs w:val="27"/>
        </w:rPr>
      </w:pPr>
      <w:r>
        <w:rPr>
          <w:rFonts w:ascii="Roboto" w:hAnsi="Roboto"/>
          <w:color w:val="EFF3F8"/>
          <w:sz w:val="27"/>
          <w:szCs w:val="27"/>
        </w:rPr>
        <w:t xml:space="preserve">A partir de las nuevas especificaciones del </w:t>
      </w:r>
      <w:proofErr w:type="spellStart"/>
      <w:r>
        <w:rPr>
          <w:rFonts w:ascii="Roboto" w:hAnsi="Roboto"/>
          <w:color w:val="EFF3F8"/>
          <w:sz w:val="27"/>
          <w:szCs w:val="27"/>
        </w:rPr>
        <w:t>EcmaScript</w:t>
      </w:r>
      <w:proofErr w:type="spellEnd"/>
      <w:r>
        <w:rPr>
          <w:rFonts w:ascii="Roboto" w:hAnsi="Roboto"/>
          <w:color w:val="EFF3F8"/>
          <w:sz w:val="27"/>
          <w:szCs w:val="27"/>
        </w:rPr>
        <w:t xml:space="preserve"> 6 ya podemos declarar una clase con la palabra reservada </w:t>
      </w:r>
      <w:proofErr w:type="spellStart"/>
      <w:r>
        <w:rPr>
          <w:rStyle w:val="nfasis"/>
          <w:rFonts w:ascii="Roboto" w:hAnsi="Roboto"/>
          <w:color w:val="EFF3F8"/>
          <w:sz w:val="27"/>
          <w:szCs w:val="27"/>
        </w:rPr>
        <w:t>class</w:t>
      </w:r>
      <w:proofErr w:type="spellEnd"/>
      <w:r>
        <w:rPr>
          <w:rFonts w:ascii="Roboto" w:hAnsi="Roboto"/>
          <w:color w:val="EFF3F8"/>
          <w:sz w:val="27"/>
          <w:szCs w:val="27"/>
        </w:rPr>
        <w:t>, aunque es importante aclarar que estos no dejan de ser prototipos, sino todo lo contrario.</w:t>
      </w:r>
    </w:p>
    <w:p w14:paraId="2331477B" w14:textId="77777777" w:rsidR="005B585A" w:rsidRDefault="005B585A" w:rsidP="005B585A">
      <w:pPr>
        <w:pStyle w:val="NormalWeb"/>
        <w:shd w:val="clear" w:color="auto" w:fill="0C1633"/>
        <w:rPr>
          <w:rFonts w:ascii="Roboto" w:hAnsi="Roboto"/>
          <w:color w:val="EFF3F8"/>
          <w:sz w:val="27"/>
          <w:szCs w:val="27"/>
        </w:rPr>
      </w:pPr>
      <w:r>
        <w:rPr>
          <w:rFonts w:ascii="Roboto" w:hAnsi="Roboto"/>
          <w:color w:val="EFF3F8"/>
          <w:sz w:val="27"/>
          <w:szCs w:val="27"/>
        </w:rPr>
        <w:lastRenderedPageBreak/>
        <w:t>Además tendremos una palabra clave para definir un constructor, y dentro de este estarán las propiedades de nuestra clase definidas listas para inicializarse.</w:t>
      </w:r>
    </w:p>
    <w:p w14:paraId="348FEE0F" w14:textId="77777777" w:rsidR="005B585A" w:rsidRDefault="005B585A" w:rsidP="005B585A">
      <w:pPr>
        <w:pStyle w:val="NormalWeb"/>
        <w:shd w:val="clear" w:color="auto" w:fill="0C1633"/>
        <w:rPr>
          <w:rFonts w:ascii="Roboto" w:hAnsi="Roboto"/>
          <w:color w:val="EFF3F8"/>
          <w:sz w:val="27"/>
          <w:szCs w:val="27"/>
        </w:rPr>
      </w:pPr>
      <w:r>
        <w:rPr>
          <w:rFonts w:ascii="Roboto" w:hAnsi="Roboto"/>
          <w:color w:val="EFF3F8"/>
          <w:sz w:val="27"/>
          <w:szCs w:val="27"/>
        </w:rPr>
        <w:t>Transcribamos el código JavaScript que generamos en la clase anterior a este nuevo estándar.</w:t>
      </w:r>
    </w:p>
    <w:p w14:paraId="10AC8E05" w14:textId="77777777" w:rsidR="005B585A" w:rsidRDefault="005B585A" w:rsidP="005B585A">
      <w:pPr>
        <w:pStyle w:val="NormalWeb"/>
        <w:shd w:val="clear" w:color="auto" w:fill="0C1633"/>
        <w:spacing w:before="0" w:after="0"/>
        <w:rPr>
          <w:rFonts w:ascii="Roboto" w:hAnsi="Roboto"/>
          <w:color w:val="EFF3F8"/>
          <w:sz w:val="27"/>
          <w:szCs w:val="27"/>
        </w:rPr>
      </w:pPr>
      <w:r>
        <w:rPr>
          <w:rFonts w:ascii="Roboto" w:hAnsi="Roboto"/>
          <w:color w:val="EFF3F8"/>
          <w:sz w:val="27"/>
          <w:szCs w:val="27"/>
        </w:rPr>
        <w:t>La clase </w:t>
      </w:r>
      <w:r>
        <w:rPr>
          <w:rStyle w:val="Textoennegrita"/>
          <w:rFonts w:ascii="Roboto" w:eastAsiaTheme="majorEastAsia" w:hAnsi="Roboto"/>
          <w:color w:val="EFF3F8"/>
          <w:sz w:val="27"/>
          <w:szCs w:val="27"/>
        </w:rPr>
        <w:t>Car</w:t>
      </w:r>
      <w:r>
        <w:rPr>
          <w:rFonts w:ascii="Roboto" w:hAnsi="Roboto"/>
          <w:color w:val="EFF3F8"/>
          <w:sz w:val="27"/>
          <w:szCs w:val="27"/>
        </w:rPr>
        <w:t> quedaría así:</w:t>
      </w:r>
    </w:p>
    <w:p w14:paraId="46D0FDC1" w14:textId="4FAC1616" w:rsidR="005B585A" w:rsidRDefault="005B585A" w:rsidP="005B585A">
      <w:pPr>
        <w:rPr>
          <w:rFonts w:ascii="Times New Roman" w:hAnsi="Times New Roman"/>
          <w:sz w:val="24"/>
          <w:szCs w:val="24"/>
        </w:rPr>
      </w:pPr>
      <w:r>
        <w:rPr>
          <w:noProof/>
        </w:rPr>
        <w:drawing>
          <wp:inline distT="0" distB="0" distL="0" distR="0" wp14:anchorId="0B05FB1F" wp14:editId="584AFBD6">
            <wp:extent cx="5612130" cy="4647565"/>
            <wp:effectExtent l="0" t="0" r="762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4647565"/>
                    </a:xfrm>
                    <a:prstGeom prst="rect">
                      <a:avLst/>
                    </a:prstGeom>
                    <a:noFill/>
                    <a:ln>
                      <a:noFill/>
                    </a:ln>
                  </pic:spPr>
                </pic:pic>
              </a:graphicData>
            </a:graphic>
          </wp:inline>
        </w:drawing>
      </w:r>
    </w:p>
    <w:p w14:paraId="5AA3A7D5" w14:textId="77777777" w:rsidR="005B585A" w:rsidRDefault="005B585A" w:rsidP="005B585A">
      <w:pPr>
        <w:pStyle w:val="NormalWeb"/>
        <w:shd w:val="clear" w:color="auto" w:fill="0C1633"/>
        <w:spacing w:before="0" w:after="0"/>
        <w:rPr>
          <w:rFonts w:ascii="Roboto" w:hAnsi="Roboto"/>
          <w:color w:val="EFF3F8"/>
          <w:sz w:val="27"/>
          <w:szCs w:val="27"/>
        </w:rPr>
      </w:pPr>
      <w:r>
        <w:rPr>
          <w:rFonts w:ascii="Roboto" w:hAnsi="Roboto"/>
          <w:color w:val="EFF3F8"/>
          <w:sz w:val="27"/>
          <w:szCs w:val="27"/>
        </w:rPr>
        <w:t>Si quisiéramos declarar un método, en esta nueva sintaxis dejaremos de utilizar la palabra clave </w:t>
      </w:r>
      <w:proofErr w:type="spellStart"/>
      <w:r>
        <w:rPr>
          <w:rStyle w:val="nfasis"/>
          <w:rFonts w:ascii="Roboto" w:hAnsi="Roboto"/>
          <w:color w:val="EFF3F8"/>
          <w:sz w:val="27"/>
          <w:szCs w:val="27"/>
        </w:rPr>
        <w:t>function</w:t>
      </w:r>
      <w:proofErr w:type="spellEnd"/>
      <w:r>
        <w:rPr>
          <w:rFonts w:ascii="Roboto" w:hAnsi="Roboto"/>
          <w:color w:val="EFF3F8"/>
          <w:sz w:val="27"/>
          <w:szCs w:val="27"/>
        </w:rPr>
        <w:t>.</w:t>
      </w:r>
    </w:p>
    <w:p w14:paraId="536A8499" w14:textId="77777777" w:rsidR="005B585A" w:rsidRDefault="005B585A" w:rsidP="005B585A">
      <w:pPr>
        <w:pStyle w:val="NormalWeb"/>
        <w:shd w:val="clear" w:color="auto" w:fill="0C1633"/>
        <w:spacing w:before="0" w:after="0"/>
        <w:rPr>
          <w:rFonts w:ascii="Roboto" w:hAnsi="Roboto"/>
          <w:color w:val="EFF3F8"/>
          <w:sz w:val="27"/>
          <w:szCs w:val="27"/>
        </w:rPr>
      </w:pPr>
      <w:r>
        <w:rPr>
          <w:rFonts w:ascii="Roboto" w:hAnsi="Roboto"/>
          <w:color w:val="EFF3F8"/>
          <w:sz w:val="27"/>
          <w:szCs w:val="27"/>
        </w:rPr>
        <w:t>Ahora veamos a la clase </w:t>
      </w:r>
      <w:proofErr w:type="spellStart"/>
      <w:r>
        <w:rPr>
          <w:rStyle w:val="Textoennegrita"/>
          <w:rFonts w:ascii="Roboto" w:eastAsiaTheme="majorEastAsia" w:hAnsi="Roboto"/>
          <w:color w:val="EFF3F8"/>
          <w:sz w:val="27"/>
          <w:szCs w:val="27"/>
        </w:rPr>
        <w:t>Account</w:t>
      </w:r>
      <w:proofErr w:type="spellEnd"/>
      <w:r>
        <w:rPr>
          <w:rFonts w:ascii="Roboto" w:hAnsi="Roboto"/>
          <w:color w:val="EFF3F8"/>
          <w:sz w:val="27"/>
          <w:szCs w:val="27"/>
        </w:rPr>
        <w:t>:</w:t>
      </w:r>
    </w:p>
    <w:p w14:paraId="386DC2D7" w14:textId="68278605" w:rsidR="005B585A" w:rsidRDefault="005B585A" w:rsidP="005B585A">
      <w:pPr>
        <w:rPr>
          <w:rFonts w:ascii="Times New Roman" w:hAnsi="Times New Roman"/>
          <w:sz w:val="24"/>
          <w:szCs w:val="24"/>
        </w:rPr>
      </w:pPr>
      <w:r>
        <w:rPr>
          <w:noProof/>
        </w:rPr>
        <w:lastRenderedPageBreak/>
        <w:drawing>
          <wp:inline distT="0" distB="0" distL="0" distR="0" wp14:anchorId="7F7F7EE4" wp14:editId="7A429A54">
            <wp:extent cx="5612130" cy="327977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279775"/>
                    </a:xfrm>
                    <a:prstGeom prst="rect">
                      <a:avLst/>
                    </a:prstGeom>
                    <a:noFill/>
                    <a:ln>
                      <a:noFill/>
                    </a:ln>
                  </pic:spPr>
                </pic:pic>
              </a:graphicData>
            </a:graphic>
          </wp:inline>
        </w:drawing>
      </w:r>
    </w:p>
    <w:p w14:paraId="65D8831A" w14:textId="77777777" w:rsidR="005B585A" w:rsidRDefault="005B585A" w:rsidP="005B585A">
      <w:pPr>
        <w:pStyle w:val="NormalWeb"/>
        <w:shd w:val="clear" w:color="auto" w:fill="0C1633"/>
        <w:spacing w:before="0" w:after="0"/>
        <w:rPr>
          <w:rFonts w:ascii="Roboto" w:hAnsi="Roboto"/>
          <w:color w:val="EFF3F8"/>
          <w:sz w:val="27"/>
          <w:szCs w:val="27"/>
        </w:rPr>
      </w:pPr>
      <w:r>
        <w:rPr>
          <w:rFonts w:ascii="Roboto" w:hAnsi="Roboto"/>
          <w:color w:val="EFF3F8"/>
          <w:sz w:val="27"/>
          <w:szCs w:val="27"/>
        </w:rPr>
        <w:t>Y para finalizar aquí puedes ver las clases </w:t>
      </w:r>
      <w:proofErr w:type="spellStart"/>
      <w:r>
        <w:rPr>
          <w:rStyle w:val="Textoennegrita"/>
          <w:rFonts w:ascii="Roboto" w:eastAsiaTheme="majorEastAsia" w:hAnsi="Roboto"/>
          <w:color w:val="EFF3F8"/>
          <w:sz w:val="27"/>
          <w:szCs w:val="27"/>
        </w:rPr>
        <w:t>Route</w:t>
      </w:r>
      <w:proofErr w:type="spellEnd"/>
      <w:r>
        <w:rPr>
          <w:rFonts w:ascii="Roboto" w:hAnsi="Roboto"/>
          <w:color w:val="EFF3F8"/>
          <w:sz w:val="27"/>
          <w:szCs w:val="27"/>
        </w:rPr>
        <w:t> y </w:t>
      </w:r>
      <w:proofErr w:type="spellStart"/>
      <w:r>
        <w:rPr>
          <w:rStyle w:val="Textoennegrita"/>
          <w:rFonts w:ascii="Roboto" w:eastAsiaTheme="majorEastAsia" w:hAnsi="Roboto"/>
          <w:color w:val="EFF3F8"/>
          <w:sz w:val="27"/>
          <w:szCs w:val="27"/>
        </w:rPr>
        <w:t>Payment</w:t>
      </w:r>
      <w:proofErr w:type="spellEnd"/>
      <w:r>
        <w:rPr>
          <w:rFonts w:ascii="Roboto" w:hAnsi="Roboto"/>
          <w:color w:val="EFF3F8"/>
          <w:sz w:val="27"/>
          <w:szCs w:val="27"/>
        </w:rPr>
        <w:t>:</w:t>
      </w:r>
    </w:p>
    <w:p w14:paraId="3E2A63D9" w14:textId="483C3323" w:rsidR="005B585A" w:rsidRDefault="005B585A" w:rsidP="005B585A">
      <w:pPr>
        <w:rPr>
          <w:rFonts w:ascii="Times New Roman" w:hAnsi="Times New Roman"/>
          <w:sz w:val="24"/>
          <w:szCs w:val="24"/>
        </w:rPr>
      </w:pPr>
      <w:r>
        <w:rPr>
          <w:noProof/>
        </w:rPr>
        <w:lastRenderedPageBreak/>
        <w:drawing>
          <wp:inline distT="0" distB="0" distL="0" distR="0" wp14:anchorId="5933FE97" wp14:editId="590C4EE9">
            <wp:extent cx="5612130" cy="320167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3201670"/>
                    </a:xfrm>
                    <a:prstGeom prst="rect">
                      <a:avLst/>
                    </a:prstGeom>
                    <a:noFill/>
                    <a:ln>
                      <a:noFill/>
                    </a:ln>
                  </pic:spPr>
                </pic:pic>
              </a:graphicData>
            </a:graphic>
          </wp:inline>
        </w:drawing>
      </w:r>
      <w:r>
        <w:rPr>
          <w:noProof/>
        </w:rPr>
        <w:drawing>
          <wp:inline distT="0" distB="0" distL="0" distR="0" wp14:anchorId="3ABADA2C" wp14:editId="259D7071">
            <wp:extent cx="4993640" cy="27273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93640" cy="2727325"/>
                    </a:xfrm>
                    <a:prstGeom prst="rect">
                      <a:avLst/>
                    </a:prstGeom>
                    <a:noFill/>
                    <a:ln>
                      <a:noFill/>
                    </a:ln>
                  </pic:spPr>
                </pic:pic>
              </a:graphicData>
            </a:graphic>
          </wp:inline>
        </w:drawing>
      </w:r>
    </w:p>
    <w:p w14:paraId="7B4548C8" w14:textId="77777777" w:rsidR="005B585A" w:rsidRDefault="005B585A" w:rsidP="005B585A">
      <w:pPr>
        <w:pStyle w:val="NormalWeb"/>
        <w:shd w:val="clear" w:color="auto" w:fill="0C1633"/>
        <w:spacing w:before="0" w:after="0"/>
        <w:rPr>
          <w:rFonts w:ascii="Roboto" w:hAnsi="Roboto"/>
          <w:color w:val="EFF3F8"/>
          <w:sz w:val="27"/>
          <w:szCs w:val="27"/>
        </w:rPr>
      </w:pPr>
      <w:r>
        <w:rPr>
          <w:rFonts w:ascii="Roboto" w:hAnsi="Roboto"/>
          <w:color w:val="EFF3F8"/>
          <w:sz w:val="27"/>
          <w:szCs w:val="27"/>
        </w:rPr>
        <w:t>Notarás que para instanciar un objeto seguiremos usando la palabra clave </w:t>
      </w:r>
      <w:r>
        <w:rPr>
          <w:rStyle w:val="nfasis"/>
          <w:rFonts w:ascii="Roboto" w:hAnsi="Roboto"/>
          <w:color w:val="EFF3F8"/>
          <w:sz w:val="27"/>
          <w:szCs w:val="27"/>
        </w:rPr>
        <w:t>new</w:t>
      </w:r>
      <w:r>
        <w:rPr>
          <w:rFonts w:ascii="Roboto" w:hAnsi="Roboto"/>
          <w:color w:val="EFF3F8"/>
          <w:sz w:val="27"/>
          <w:szCs w:val="27"/>
        </w:rPr>
        <w:t>.</w:t>
      </w:r>
    </w:p>
    <w:p w14:paraId="2C060F67" w14:textId="2CA96056" w:rsidR="005B585A" w:rsidRDefault="005B585A" w:rsidP="005B585A">
      <w:pPr>
        <w:rPr>
          <w:rFonts w:ascii="Times New Roman" w:hAnsi="Times New Roman"/>
          <w:sz w:val="24"/>
          <w:szCs w:val="24"/>
        </w:rPr>
      </w:pPr>
      <w:r>
        <w:rPr>
          <w:noProof/>
        </w:rPr>
        <w:drawing>
          <wp:inline distT="0" distB="0" distL="0" distR="0" wp14:anchorId="2D50925E" wp14:editId="2AB99582">
            <wp:extent cx="5612130" cy="932180"/>
            <wp:effectExtent l="0" t="0" r="762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932180"/>
                    </a:xfrm>
                    <a:prstGeom prst="rect">
                      <a:avLst/>
                    </a:prstGeom>
                    <a:noFill/>
                    <a:ln>
                      <a:noFill/>
                    </a:ln>
                  </pic:spPr>
                </pic:pic>
              </a:graphicData>
            </a:graphic>
          </wp:inline>
        </w:drawing>
      </w:r>
    </w:p>
    <w:p w14:paraId="7F89A7DF" w14:textId="77777777" w:rsidR="005B585A" w:rsidRDefault="005B585A" w:rsidP="005B585A">
      <w:pPr>
        <w:pStyle w:val="NormalWeb"/>
        <w:shd w:val="clear" w:color="auto" w:fill="0C1633"/>
        <w:rPr>
          <w:rFonts w:ascii="Roboto" w:hAnsi="Roboto"/>
          <w:color w:val="EFF3F8"/>
          <w:sz w:val="27"/>
          <w:szCs w:val="27"/>
        </w:rPr>
      </w:pPr>
      <w:r>
        <w:rPr>
          <w:rFonts w:ascii="Roboto" w:hAnsi="Roboto"/>
          <w:color w:val="EFF3F8"/>
          <w:sz w:val="27"/>
          <w:szCs w:val="27"/>
        </w:rPr>
        <w:t>Y los resultados serán los mismos:</w:t>
      </w:r>
    </w:p>
    <w:p w14:paraId="5EFA24D3" w14:textId="7C3472C3" w:rsidR="005B585A" w:rsidRDefault="005B585A" w:rsidP="005B585A">
      <w:pPr>
        <w:rPr>
          <w:rFonts w:ascii="Times New Roman" w:hAnsi="Times New Roman"/>
          <w:sz w:val="24"/>
          <w:szCs w:val="24"/>
        </w:rPr>
      </w:pPr>
      <w:r>
        <w:rPr>
          <w:noProof/>
        </w:rPr>
        <w:lastRenderedPageBreak/>
        <w:drawing>
          <wp:inline distT="0" distB="0" distL="0" distR="0" wp14:anchorId="070BE576" wp14:editId="449AA839">
            <wp:extent cx="5612130" cy="194945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1949450"/>
                    </a:xfrm>
                    <a:prstGeom prst="rect">
                      <a:avLst/>
                    </a:prstGeom>
                    <a:noFill/>
                    <a:ln>
                      <a:noFill/>
                    </a:ln>
                  </pic:spPr>
                </pic:pic>
              </a:graphicData>
            </a:graphic>
          </wp:inline>
        </w:drawing>
      </w:r>
    </w:p>
    <w:p w14:paraId="3D639496" w14:textId="77777777" w:rsidR="005B585A" w:rsidRDefault="005B585A" w:rsidP="005B585A">
      <w:pPr>
        <w:pStyle w:val="NormalWeb"/>
        <w:shd w:val="clear" w:color="auto" w:fill="0C1633"/>
        <w:spacing w:before="0" w:after="0"/>
        <w:rPr>
          <w:rFonts w:ascii="Roboto" w:hAnsi="Roboto"/>
          <w:color w:val="EFF3F8"/>
          <w:sz w:val="27"/>
          <w:szCs w:val="27"/>
        </w:rPr>
      </w:pPr>
      <w:r>
        <w:rPr>
          <w:rFonts w:ascii="Roboto" w:hAnsi="Roboto"/>
          <w:color w:val="EFF3F8"/>
          <w:sz w:val="27"/>
          <w:szCs w:val="27"/>
        </w:rPr>
        <w:t>Aquí encuentras el código de este ejercicio: </w:t>
      </w:r>
      <w:hyperlink r:id="rId45" w:tgtFrame="_blank" w:history="1">
        <w:r>
          <w:rPr>
            <w:rStyle w:val="Hipervnculo"/>
            <w:rFonts w:ascii="Roboto" w:hAnsi="Roboto"/>
            <w:color w:val="33B1FF"/>
            <w:sz w:val="27"/>
            <w:szCs w:val="27"/>
            <w:u w:val="none"/>
          </w:rPr>
          <w:t>https://github.com/anncode1/Curso-POO-Platzi/tree/3.1.POOJS</w:t>
        </w:r>
      </w:hyperlink>
    </w:p>
    <w:p w14:paraId="621784AD" w14:textId="0676964C" w:rsidR="005B585A" w:rsidRDefault="005B585A" w:rsidP="007E5DA3">
      <w:pPr>
        <w:spacing w:after="0" w:line="240" w:lineRule="auto"/>
      </w:pPr>
    </w:p>
    <w:p w14:paraId="4AC1C573" w14:textId="77777777" w:rsidR="00B536A3" w:rsidRDefault="00B536A3" w:rsidP="00B536A3">
      <w:pPr>
        <w:pStyle w:val="Ttulo1"/>
        <w:shd w:val="clear" w:color="auto" w:fill="121F3D"/>
        <w:spacing w:before="161" w:beforeAutospacing="0" w:after="161" w:afterAutospacing="0"/>
        <w:rPr>
          <w:rFonts w:ascii="Roboto" w:hAnsi="Roboto"/>
          <w:color w:val="EFF3F8"/>
        </w:rPr>
      </w:pPr>
      <w:r>
        <w:rPr>
          <w:rFonts w:ascii="Roboto" w:hAnsi="Roboto"/>
          <w:color w:val="EFF3F8"/>
        </w:rPr>
        <w:t>Aplicando herencia en lenguaje Java y PHP</w:t>
      </w:r>
    </w:p>
    <w:p w14:paraId="1F4D979F" w14:textId="77777777" w:rsidR="00B536A3" w:rsidRDefault="00B536A3" w:rsidP="00B536A3">
      <w:pPr>
        <w:pStyle w:val="Ttulo2"/>
        <w:shd w:val="clear" w:color="auto" w:fill="121F3D"/>
        <w:spacing w:before="0"/>
        <w:rPr>
          <w:rFonts w:ascii="Roboto" w:hAnsi="Roboto"/>
          <w:color w:val="BECDE3"/>
        </w:rPr>
      </w:pPr>
      <w:proofErr w:type="spellStart"/>
      <w:ins w:id="0" w:author="Unknown">
        <w:r>
          <w:rPr>
            <w:rStyle w:val="Textoennegrita"/>
            <w:rFonts w:ascii="Roboto" w:hAnsi="Roboto"/>
            <w:b w:val="0"/>
            <w:bCs w:val="0"/>
            <w:color w:val="BECDE3"/>
          </w:rPr>
          <w:t>Disclaimer</w:t>
        </w:r>
        <w:proofErr w:type="spellEnd"/>
        <w:r>
          <w:rPr>
            <w:rStyle w:val="Textoennegrita"/>
            <w:rFonts w:ascii="Roboto" w:hAnsi="Roboto"/>
            <w:b w:val="0"/>
            <w:bCs w:val="0"/>
            <w:color w:val="BECDE3"/>
          </w:rPr>
          <w:t>:</w:t>
        </w:r>
      </w:ins>
    </w:p>
    <w:p w14:paraId="7EBE68C1" w14:textId="77777777" w:rsidR="00B536A3" w:rsidRDefault="00B536A3" w:rsidP="00B536A3">
      <w:pPr>
        <w:pStyle w:val="NormalWeb"/>
        <w:shd w:val="clear" w:color="auto" w:fill="121F3D"/>
        <w:spacing w:before="0" w:beforeAutospacing="0" w:after="0" w:afterAutospacing="0"/>
        <w:rPr>
          <w:rFonts w:ascii="Roboto" w:hAnsi="Roboto"/>
          <w:color w:val="BECDE3"/>
        </w:rPr>
      </w:pPr>
      <w:proofErr w:type="spellStart"/>
      <w:r>
        <w:rPr>
          <w:rFonts w:ascii="Roboto" w:hAnsi="Roboto"/>
          <w:color w:val="BECDE3"/>
        </w:rPr>
        <w:t>ArrayList</w:t>
      </w:r>
      <w:proofErr w:type="spellEnd"/>
      <w:r>
        <w:rPr>
          <w:rFonts w:ascii="Roboto" w:hAnsi="Roboto"/>
          <w:color w:val="BECDE3"/>
        </w:rPr>
        <w:t xml:space="preserve"> solo permite un argumento, por ejemplo: </w:t>
      </w:r>
      <w:proofErr w:type="spellStart"/>
      <w:r>
        <w:rPr>
          <w:rFonts w:ascii="Roboto" w:hAnsi="Roboto"/>
          <w:color w:val="BECDE3"/>
        </w:rPr>
        <w:t>ArrayList</w:t>
      </w:r>
      <w:proofErr w:type="spellEnd"/>
      <w:r>
        <w:rPr>
          <w:rFonts w:ascii="Roboto" w:hAnsi="Roboto"/>
          <w:color w:val="BECDE3"/>
        </w:rPr>
        <w:t>&lt;</w:t>
      </w:r>
      <w:proofErr w:type="spellStart"/>
      <w:r>
        <w:rPr>
          <w:rFonts w:ascii="Roboto" w:hAnsi="Roboto"/>
          <w:color w:val="BECDE3"/>
        </w:rPr>
        <w:t>String</w:t>
      </w:r>
      <w:proofErr w:type="spellEnd"/>
      <w:r>
        <w:rPr>
          <w:rFonts w:ascii="Roboto" w:hAnsi="Roboto"/>
          <w:color w:val="BECDE3"/>
        </w:rPr>
        <w:t xml:space="preserve">&gt; </w:t>
      </w:r>
      <w:proofErr w:type="spellStart"/>
      <w:r>
        <w:rPr>
          <w:rFonts w:ascii="Roboto" w:hAnsi="Roboto"/>
          <w:color w:val="BECDE3"/>
        </w:rPr>
        <w:t>myList</w:t>
      </w:r>
      <w:proofErr w:type="spellEnd"/>
      <w:r>
        <w:rPr>
          <w:rFonts w:ascii="Roboto" w:hAnsi="Roboto"/>
          <w:color w:val="BECDE3"/>
        </w:rPr>
        <w:t>;</w:t>
      </w:r>
      <w:r>
        <w:rPr>
          <w:rFonts w:ascii="Roboto" w:hAnsi="Roboto"/>
          <w:color w:val="BECDE3"/>
        </w:rPr>
        <w:br/>
        <w:t>En este caso se necesitan dos argumentos quedaría algo así</w:t>
      </w:r>
      <w:r>
        <w:rPr>
          <w:rFonts w:ascii="Roboto" w:hAnsi="Roboto"/>
          <w:color w:val="BECDE3"/>
        </w:rPr>
        <w:br/>
      </w:r>
      <w:proofErr w:type="spellStart"/>
      <w:r>
        <w:rPr>
          <w:rStyle w:val="CdigoHTML"/>
          <w:color w:val="BECDE3"/>
          <w:shd w:val="clear" w:color="auto" w:fill="0C1633"/>
        </w:rPr>
        <w:t>Map</w:t>
      </w:r>
      <w:proofErr w:type="spellEnd"/>
      <w:r>
        <w:rPr>
          <w:rStyle w:val="CdigoHTML"/>
          <w:color w:val="BECDE3"/>
          <w:shd w:val="clear" w:color="auto" w:fill="0C1633"/>
        </w:rPr>
        <w:t>&lt;</w:t>
      </w:r>
      <w:proofErr w:type="spellStart"/>
      <w:r>
        <w:rPr>
          <w:rStyle w:val="CdigoHTML"/>
          <w:color w:val="BECDE3"/>
          <w:shd w:val="clear" w:color="auto" w:fill="0C1633"/>
        </w:rPr>
        <w:t>String</w:t>
      </w:r>
      <w:proofErr w:type="spellEnd"/>
      <w:r>
        <w:rPr>
          <w:rStyle w:val="CdigoHTML"/>
          <w:color w:val="BECDE3"/>
          <w:shd w:val="clear" w:color="auto" w:fill="0C1633"/>
        </w:rPr>
        <w:t xml:space="preserve">, </w:t>
      </w:r>
      <w:proofErr w:type="spellStart"/>
      <w:r>
        <w:rPr>
          <w:rStyle w:val="CdigoHTML"/>
          <w:color w:val="BECDE3"/>
          <w:shd w:val="clear" w:color="auto" w:fill="0C1633"/>
        </w:rPr>
        <w:t>Map</w:t>
      </w:r>
      <w:proofErr w:type="spellEnd"/>
      <w:r>
        <w:rPr>
          <w:rStyle w:val="CdigoHTML"/>
          <w:color w:val="BECDE3"/>
          <w:shd w:val="clear" w:color="auto" w:fill="0C1633"/>
        </w:rPr>
        <w:t>&lt;</w:t>
      </w:r>
      <w:proofErr w:type="spellStart"/>
      <w:r>
        <w:rPr>
          <w:rStyle w:val="CdigoHTML"/>
          <w:color w:val="BECDE3"/>
          <w:shd w:val="clear" w:color="auto" w:fill="0C1633"/>
        </w:rPr>
        <w:t>String</w:t>
      </w:r>
      <w:proofErr w:type="spellEnd"/>
      <w:r>
        <w:rPr>
          <w:rStyle w:val="CdigoHTML"/>
          <w:color w:val="BECDE3"/>
          <w:shd w:val="clear" w:color="auto" w:fill="0C1633"/>
        </w:rPr>
        <w:t xml:space="preserve">, </w:t>
      </w:r>
      <w:proofErr w:type="spellStart"/>
      <w:r>
        <w:rPr>
          <w:rStyle w:val="CdigoHTML"/>
          <w:color w:val="BECDE3"/>
          <w:shd w:val="clear" w:color="auto" w:fill="0C1633"/>
        </w:rPr>
        <w:t>Integer</w:t>
      </w:r>
      <w:proofErr w:type="spellEnd"/>
      <w:r>
        <w:rPr>
          <w:rStyle w:val="CdigoHTML"/>
          <w:color w:val="BECDE3"/>
          <w:shd w:val="clear" w:color="auto" w:fill="0C1633"/>
        </w:rPr>
        <w:t xml:space="preserve">&gt;&gt; </w:t>
      </w:r>
      <w:proofErr w:type="spellStart"/>
      <w:r>
        <w:rPr>
          <w:rStyle w:val="CdigoHTML"/>
          <w:color w:val="BECDE3"/>
          <w:shd w:val="clear" w:color="auto" w:fill="0C1633"/>
        </w:rPr>
        <w:t>typeCarAccepted</w:t>
      </w:r>
      <w:proofErr w:type="spellEnd"/>
      <w:r>
        <w:rPr>
          <w:rStyle w:val="CdigoHTML"/>
          <w:color w:val="BECDE3"/>
          <w:shd w:val="clear" w:color="auto" w:fill="0C1633"/>
        </w:rPr>
        <w:t>;</w:t>
      </w:r>
    </w:p>
    <w:p w14:paraId="0E709BE8" w14:textId="77777777" w:rsidR="00B536A3" w:rsidRDefault="00B536A3" w:rsidP="007E5DA3">
      <w:pPr>
        <w:spacing w:after="0" w:line="240" w:lineRule="auto"/>
      </w:pPr>
    </w:p>
    <w:sectPr w:rsidR="00B536A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C3698D"/>
    <w:multiLevelType w:val="multilevel"/>
    <w:tmpl w:val="27F8A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766DCF"/>
    <w:multiLevelType w:val="multilevel"/>
    <w:tmpl w:val="F796C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1E0931"/>
    <w:multiLevelType w:val="multilevel"/>
    <w:tmpl w:val="A988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6C403F"/>
    <w:multiLevelType w:val="multilevel"/>
    <w:tmpl w:val="F19A5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63B6301"/>
    <w:multiLevelType w:val="multilevel"/>
    <w:tmpl w:val="D006F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6AE19C1"/>
    <w:multiLevelType w:val="multilevel"/>
    <w:tmpl w:val="4C888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BFA3108"/>
    <w:multiLevelType w:val="multilevel"/>
    <w:tmpl w:val="5FE6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9842591">
    <w:abstractNumId w:val="0"/>
  </w:num>
  <w:num w:numId="2" w16cid:durableId="1416197913">
    <w:abstractNumId w:val="5"/>
  </w:num>
  <w:num w:numId="3" w16cid:durableId="955599656">
    <w:abstractNumId w:val="6"/>
  </w:num>
  <w:num w:numId="4" w16cid:durableId="200558132">
    <w:abstractNumId w:val="3"/>
  </w:num>
  <w:num w:numId="5" w16cid:durableId="1234044997">
    <w:abstractNumId w:val="1"/>
  </w:num>
  <w:num w:numId="6" w16cid:durableId="1918055073">
    <w:abstractNumId w:val="2"/>
  </w:num>
  <w:num w:numId="7" w16cid:durableId="3478018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49E"/>
    <w:rsid w:val="0012049E"/>
    <w:rsid w:val="00191667"/>
    <w:rsid w:val="002973FF"/>
    <w:rsid w:val="00333584"/>
    <w:rsid w:val="003C680E"/>
    <w:rsid w:val="003E05DA"/>
    <w:rsid w:val="003F76B8"/>
    <w:rsid w:val="00414B0A"/>
    <w:rsid w:val="00427F3E"/>
    <w:rsid w:val="004E1D33"/>
    <w:rsid w:val="004E1E32"/>
    <w:rsid w:val="00513D38"/>
    <w:rsid w:val="00524CDB"/>
    <w:rsid w:val="005636EA"/>
    <w:rsid w:val="005B585A"/>
    <w:rsid w:val="005D201B"/>
    <w:rsid w:val="00693A44"/>
    <w:rsid w:val="007E5DA3"/>
    <w:rsid w:val="008B679D"/>
    <w:rsid w:val="0090181C"/>
    <w:rsid w:val="009050D7"/>
    <w:rsid w:val="009965E5"/>
    <w:rsid w:val="009A29D6"/>
    <w:rsid w:val="009B1D24"/>
    <w:rsid w:val="009D1255"/>
    <w:rsid w:val="009E719E"/>
    <w:rsid w:val="00A66E44"/>
    <w:rsid w:val="00AF628B"/>
    <w:rsid w:val="00B1427E"/>
    <w:rsid w:val="00B45847"/>
    <w:rsid w:val="00B536A3"/>
    <w:rsid w:val="00C21A67"/>
    <w:rsid w:val="00D22AAB"/>
    <w:rsid w:val="00FD4ADD"/>
    <w:rsid w:val="00FF32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629744"/>
  <w15:chartTrackingRefBased/>
  <w15:docId w15:val="{70EA3729-6A00-45F0-B29F-1179C71EF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1204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9965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2049E"/>
    <w:rPr>
      <w:rFonts w:ascii="Times New Roman" w:eastAsia="Times New Roman" w:hAnsi="Times New Roman" w:cs="Times New Roman"/>
      <w:b/>
      <w:bCs/>
      <w:kern w:val="36"/>
      <w:sz w:val="48"/>
      <w:szCs w:val="48"/>
      <w:lang w:eastAsia="es-CO"/>
    </w:rPr>
  </w:style>
  <w:style w:type="paragraph" w:styleId="NormalWeb">
    <w:name w:val="Normal (Web)"/>
    <w:basedOn w:val="Normal"/>
    <w:uiPriority w:val="99"/>
    <w:semiHidden/>
    <w:unhideWhenUsed/>
    <w:rsid w:val="0012049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12049E"/>
    <w:rPr>
      <w:b/>
      <w:bCs/>
    </w:rPr>
  </w:style>
  <w:style w:type="character" w:customStyle="1" w:styleId="Ttulo2Car">
    <w:name w:val="Título 2 Car"/>
    <w:basedOn w:val="Fuentedeprrafopredeter"/>
    <w:link w:val="Ttulo2"/>
    <w:uiPriority w:val="9"/>
    <w:semiHidden/>
    <w:rsid w:val="009965E5"/>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9965E5"/>
    <w:rPr>
      <w:color w:val="0563C1" w:themeColor="hyperlink"/>
      <w:u w:val="single"/>
    </w:rPr>
  </w:style>
  <w:style w:type="character" w:styleId="Mencinsinresolver">
    <w:name w:val="Unresolved Mention"/>
    <w:basedOn w:val="Fuentedeprrafopredeter"/>
    <w:uiPriority w:val="99"/>
    <w:semiHidden/>
    <w:unhideWhenUsed/>
    <w:rsid w:val="009965E5"/>
    <w:rPr>
      <w:color w:val="605E5C"/>
      <w:shd w:val="clear" w:color="auto" w:fill="E1DFDD"/>
    </w:rPr>
  </w:style>
  <w:style w:type="character" w:styleId="nfasis">
    <w:name w:val="Emphasis"/>
    <w:basedOn w:val="Fuentedeprrafopredeter"/>
    <w:uiPriority w:val="20"/>
    <w:qFormat/>
    <w:rsid w:val="0090181C"/>
    <w:rPr>
      <w:i/>
      <w:iCs/>
    </w:rPr>
  </w:style>
  <w:style w:type="paragraph" w:styleId="HTMLconformatoprevio">
    <w:name w:val="HTML Preformatted"/>
    <w:basedOn w:val="Normal"/>
    <w:link w:val="HTMLconformatoprevioCar"/>
    <w:uiPriority w:val="99"/>
    <w:semiHidden/>
    <w:unhideWhenUsed/>
    <w:rsid w:val="00191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191667"/>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191667"/>
    <w:rPr>
      <w:rFonts w:ascii="Courier New" w:eastAsia="Times New Roman" w:hAnsi="Courier New" w:cs="Courier New"/>
      <w:sz w:val="20"/>
      <w:szCs w:val="20"/>
    </w:rPr>
  </w:style>
  <w:style w:type="character" w:customStyle="1" w:styleId="hljs-keyword">
    <w:name w:val="hljs-keyword"/>
    <w:basedOn w:val="Fuentedeprrafopredeter"/>
    <w:rsid w:val="00191667"/>
  </w:style>
  <w:style w:type="character" w:customStyle="1" w:styleId="hljs-attr">
    <w:name w:val="hljs-attr"/>
    <w:basedOn w:val="Fuentedeprrafopredeter"/>
    <w:rsid w:val="00191667"/>
  </w:style>
  <w:style w:type="character" w:customStyle="1" w:styleId="hljs-string">
    <w:name w:val="hljs-string"/>
    <w:basedOn w:val="Fuentedeprrafopredeter"/>
    <w:rsid w:val="001916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426851">
      <w:bodyDiv w:val="1"/>
      <w:marLeft w:val="0"/>
      <w:marRight w:val="0"/>
      <w:marTop w:val="0"/>
      <w:marBottom w:val="0"/>
      <w:divBdr>
        <w:top w:val="none" w:sz="0" w:space="0" w:color="auto"/>
        <w:left w:val="none" w:sz="0" w:space="0" w:color="auto"/>
        <w:bottom w:val="none" w:sz="0" w:space="0" w:color="auto"/>
        <w:right w:val="none" w:sz="0" w:space="0" w:color="auto"/>
      </w:divBdr>
    </w:div>
    <w:div w:id="107698882">
      <w:bodyDiv w:val="1"/>
      <w:marLeft w:val="0"/>
      <w:marRight w:val="0"/>
      <w:marTop w:val="0"/>
      <w:marBottom w:val="0"/>
      <w:divBdr>
        <w:top w:val="none" w:sz="0" w:space="0" w:color="auto"/>
        <w:left w:val="none" w:sz="0" w:space="0" w:color="auto"/>
        <w:bottom w:val="none" w:sz="0" w:space="0" w:color="auto"/>
        <w:right w:val="none" w:sz="0" w:space="0" w:color="auto"/>
      </w:divBdr>
    </w:div>
    <w:div w:id="121929165">
      <w:bodyDiv w:val="1"/>
      <w:marLeft w:val="0"/>
      <w:marRight w:val="0"/>
      <w:marTop w:val="0"/>
      <w:marBottom w:val="0"/>
      <w:divBdr>
        <w:top w:val="none" w:sz="0" w:space="0" w:color="auto"/>
        <w:left w:val="none" w:sz="0" w:space="0" w:color="auto"/>
        <w:bottom w:val="none" w:sz="0" w:space="0" w:color="auto"/>
        <w:right w:val="none" w:sz="0" w:space="0" w:color="auto"/>
      </w:divBdr>
    </w:div>
    <w:div w:id="186985129">
      <w:bodyDiv w:val="1"/>
      <w:marLeft w:val="0"/>
      <w:marRight w:val="0"/>
      <w:marTop w:val="0"/>
      <w:marBottom w:val="0"/>
      <w:divBdr>
        <w:top w:val="none" w:sz="0" w:space="0" w:color="auto"/>
        <w:left w:val="none" w:sz="0" w:space="0" w:color="auto"/>
        <w:bottom w:val="none" w:sz="0" w:space="0" w:color="auto"/>
        <w:right w:val="none" w:sz="0" w:space="0" w:color="auto"/>
      </w:divBdr>
    </w:div>
    <w:div w:id="211772953">
      <w:bodyDiv w:val="1"/>
      <w:marLeft w:val="0"/>
      <w:marRight w:val="0"/>
      <w:marTop w:val="0"/>
      <w:marBottom w:val="0"/>
      <w:divBdr>
        <w:top w:val="none" w:sz="0" w:space="0" w:color="auto"/>
        <w:left w:val="none" w:sz="0" w:space="0" w:color="auto"/>
        <w:bottom w:val="none" w:sz="0" w:space="0" w:color="auto"/>
        <w:right w:val="none" w:sz="0" w:space="0" w:color="auto"/>
      </w:divBdr>
    </w:div>
    <w:div w:id="218983014">
      <w:bodyDiv w:val="1"/>
      <w:marLeft w:val="0"/>
      <w:marRight w:val="0"/>
      <w:marTop w:val="0"/>
      <w:marBottom w:val="0"/>
      <w:divBdr>
        <w:top w:val="none" w:sz="0" w:space="0" w:color="auto"/>
        <w:left w:val="none" w:sz="0" w:space="0" w:color="auto"/>
        <w:bottom w:val="none" w:sz="0" w:space="0" w:color="auto"/>
        <w:right w:val="none" w:sz="0" w:space="0" w:color="auto"/>
      </w:divBdr>
    </w:div>
    <w:div w:id="255208521">
      <w:bodyDiv w:val="1"/>
      <w:marLeft w:val="0"/>
      <w:marRight w:val="0"/>
      <w:marTop w:val="0"/>
      <w:marBottom w:val="0"/>
      <w:divBdr>
        <w:top w:val="none" w:sz="0" w:space="0" w:color="auto"/>
        <w:left w:val="none" w:sz="0" w:space="0" w:color="auto"/>
        <w:bottom w:val="none" w:sz="0" w:space="0" w:color="auto"/>
        <w:right w:val="none" w:sz="0" w:space="0" w:color="auto"/>
      </w:divBdr>
    </w:div>
    <w:div w:id="326639307">
      <w:bodyDiv w:val="1"/>
      <w:marLeft w:val="0"/>
      <w:marRight w:val="0"/>
      <w:marTop w:val="0"/>
      <w:marBottom w:val="0"/>
      <w:divBdr>
        <w:top w:val="none" w:sz="0" w:space="0" w:color="auto"/>
        <w:left w:val="none" w:sz="0" w:space="0" w:color="auto"/>
        <w:bottom w:val="none" w:sz="0" w:space="0" w:color="auto"/>
        <w:right w:val="none" w:sz="0" w:space="0" w:color="auto"/>
      </w:divBdr>
    </w:div>
    <w:div w:id="381252352">
      <w:bodyDiv w:val="1"/>
      <w:marLeft w:val="0"/>
      <w:marRight w:val="0"/>
      <w:marTop w:val="0"/>
      <w:marBottom w:val="0"/>
      <w:divBdr>
        <w:top w:val="none" w:sz="0" w:space="0" w:color="auto"/>
        <w:left w:val="none" w:sz="0" w:space="0" w:color="auto"/>
        <w:bottom w:val="none" w:sz="0" w:space="0" w:color="auto"/>
        <w:right w:val="none" w:sz="0" w:space="0" w:color="auto"/>
      </w:divBdr>
    </w:div>
    <w:div w:id="440077277">
      <w:bodyDiv w:val="1"/>
      <w:marLeft w:val="0"/>
      <w:marRight w:val="0"/>
      <w:marTop w:val="0"/>
      <w:marBottom w:val="0"/>
      <w:divBdr>
        <w:top w:val="none" w:sz="0" w:space="0" w:color="auto"/>
        <w:left w:val="none" w:sz="0" w:space="0" w:color="auto"/>
        <w:bottom w:val="none" w:sz="0" w:space="0" w:color="auto"/>
        <w:right w:val="none" w:sz="0" w:space="0" w:color="auto"/>
      </w:divBdr>
    </w:div>
    <w:div w:id="560989413">
      <w:bodyDiv w:val="1"/>
      <w:marLeft w:val="0"/>
      <w:marRight w:val="0"/>
      <w:marTop w:val="0"/>
      <w:marBottom w:val="0"/>
      <w:divBdr>
        <w:top w:val="none" w:sz="0" w:space="0" w:color="auto"/>
        <w:left w:val="none" w:sz="0" w:space="0" w:color="auto"/>
        <w:bottom w:val="none" w:sz="0" w:space="0" w:color="auto"/>
        <w:right w:val="none" w:sz="0" w:space="0" w:color="auto"/>
      </w:divBdr>
    </w:div>
    <w:div w:id="564145209">
      <w:bodyDiv w:val="1"/>
      <w:marLeft w:val="0"/>
      <w:marRight w:val="0"/>
      <w:marTop w:val="0"/>
      <w:marBottom w:val="0"/>
      <w:divBdr>
        <w:top w:val="none" w:sz="0" w:space="0" w:color="auto"/>
        <w:left w:val="none" w:sz="0" w:space="0" w:color="auto"/>
        <w:bottom w:val="none" w:sz="0" w:space="0" w:color="auto"/>
        <w:right w:val="none" w:sz="0" w:space="0" w:color="auto"/>
      </w:divBdr>
    </w:div>
    <w:div w:id="596985771">
      <w:bodyDiv w:val="1"/>
      <w:marLeft w:val="0"/>
      <w:marRight w:val="0"/>
      <w:marTop w:val="0"/>
      <w:marBottom w:val="0"/>
      <w:divBdr>
        <w:top w:val="none" w:sz="0" w:space="0" w:color="auto"/>
        <w:left w:val="none" w:sz="0" w:space="0" w:color="auto"/>
        <w:bottom w:val="none" w:sz="0" w:space="0" w:color="auto"/>
        <w:right w:val="none" w:sz="0" w:space="0" w:color="auto"/>
      </w:divBdr>
    </w:div>
    <w:div w:id="599604764">
      <w:bodyDiv w:val="1"/>
      <w:marLeft w:val="0"/>
      <w:marRight w:val="0"/>
      <w:marTop w:val="0"/>
      <w:marBottom w:val="0"/>
      <w:divBdr>
        <w:top w:val="none" w:sz="0" w:space="0" w:color="auto"/>
        <w:left w:val="none" w:sz="0" w:space="0" w:color="auto"/>
        <w:bottom w:val="none" w:sz="0" w:space="0" w:color="auto"/>
        <w:right w:val="none" w:sz="0" w:space="0" w:color="auto"/>
      </w:divBdr>
    </w:div>
    <w:div w:id="672878374">
      <w:bodyDiv w:val="1"/>
      <w:marLeft w:val="0"/>
      <w:marRight w:val="0"/>
      <w:marTop w:val="0"/>
      <w:marBottom w:val="0"/>
      <w:divBdr>
        <w:top w:val="none" w:sz="0" w:space="0" w:color="auto"/>
        <w:left w:val="none" w:sz="0" w:space="0" w:color="auto"/>
        <w:bottom w:val="none" w:sz="0" w:space="0" w:color="auto"/>
        <w:right w:val="none" w:sz="0" w:space="0" w:color="auto"/>
      </w:divBdr>
    </w:div>
    <w:div w:id="674770584">
      <w:bodyDiv w:val="1"/>
      <w:marLeft w:val="0"/>
      <w:marRight w:val="0"/>
      <w:marTop w:val="0"/>
      <w:marBottom w:val="0"/>
      <w:divBdr>
        <w:top w:val="none" w:sz="0" w:space="0" w:color="auto"/>
        <w:left w:val="none" w:sz="0" w:space="0" w:color="auto"/>
        <w:bottom w:val="none" w:sz="0" w:space="0" w:color="auto"/>
        <w:right w:val="none" w:sz="0" w:space="0" w:color="auto"/>
      </w:divBdr>
    </w:div>
    <w:div w:id="705717751">
      <w:bodyDiv w:val="1"/>
      <w:marLeft w:val="0"/>
      <w:marRight w:val="0"/>
      <w:marTop w:val="0"/>
      <w:marBottom w:val="0"/>
      <w:divBdr>
        <w:top w:val="none" w:sz="0" w:space="0" w:color="auto"/>
        <w:left w:val="none" w:sz="0" w:space="0" w:color="auto"/>
        <w:bottom w:val="none" w:sz="0" w:space="0" w:color="auto"/>
        <w:right w:val="none" w:sz="0" w:space="0" w:color="auto"/>
      </w:divBdr>
    </w:div>
    <w:div w:id="766467862">
      <w:bodyDiv w:val="1"/>
      <w:marLeft w:val="0"/>
      <w:marRight w:val="0"/>
      <w:marTop w:val="0"/>
      <w:marBottom w:val="0"/>
      <w:divBdr>
        <w:top w:val="none" w:sz="0" w:space="0" w:color="auto"/>
        <w:left w:val="none" w:sz="0" w:space="0" w:color="auto"/>
        <w:bottom w:val="none" w:sz="0" w:space="0" w:color="auto"/>
        <w:right w:val="none" w:sz="0" w:space="0" w:color="auto"/>
      </w:divBdr>
    </w:div>
    <w:div w:id="780340136">
      <w:bodyDiv w:val="1"/>
      <w:marLeft w:val="0"/>
      <w:marRight w:val="0"/>
      <w:marTop w:val="0"/>
      <w:marBottom w:val="0"/>
      <w:divBdr>
        <w:top w:val="none" w:sz="0" w:space="0" w:color="auto"/>
        <w:left w:val="none" w:sz="0" w:space="0" w:color="auto"/>
        <w:bottom w:val="none" w:sz="0" w:space="0" w:color="auto"/>
        <w:right w:val="none" w:sz="0" w:space="0" w:color="auto"/>
      </w:divBdr>
    </w:div>
    <w:div w:id="863445102">
      <w:bodyDiv w:val="1"/>
      <w:marLeft w:val="0"/>
      <w:marRight w:val="0"/>
      <w:marTop w:val="0"/>
      <w:marBottom w:val="0"/>
      <w:divBdr>
        <w:top w:val="none" w:sz="0" w:space="0" w:color="auto"/>
        <w:left w:val="none" w:sz="0" w:space="0" w:color="auto"/>
        <w:bottom w:val="none" w:sz="0" w:space="0" w:color="auto"/>
        <w:right w:val="none" w:sz="0" w:space="0" w:color="auto"/>
      </w:divBdr>
    </w:div>
    <w:div w:id="909655751">
      <w:bodyDiv w:val="1"/>
      <w:marLeft w:val="0"/>
      <w:marRight w:val="0"/>
      <w:marTop w:val="0"/>
      <w:marBottom w:val="0"/>
      <w:divBdr>
        <w:top w:val="none" w:sz="0" w:space="0" w:color="auto"/>
        <w:left w:val="none" w:sz="0" w:space="0" w:color="auto"/>
        <w:bottom w:val="none" w:sz="0" w:space="0" w:color="auto"/>
        <w:right w:val="none" w:sz="0" w:space="0" w:color="auto"/>
      </w:divBdr>
    </w:div>
    <w:div w:id="1007905070">
      <w:bodyDiv w:val="1"/>
      <w:marLeft w:val="0"/>
      <w:marRight w:val="0"/>
      <w:marTop w:val="0"/>
      <w:marBottom w:val="0"/>
      <w:divBdr>
        <w:top w:val="none" w:sz="0" w:space="0" w:color="auto"/>
        <w:left w:val="none" w:sz="0" w:space="0" w:color="auto"/>
        <w:bottom w:val="none" w:sz="0" w:space="0" w:color="auto"/>
        <w:right w:val="none" w:sz="0" w:space="0" w:color="auto"/>
      </w:divBdr>
    </w:div>
    <w:div w:id="1007905855">
      <w:bodyDiv w:val="1"/>
      <w:marLeft w:val="0"/>
      <w:marRight w:val="0"/>
      <w:marTop w:val="0"/>
      <w:marBottom w:val="0"/>
      <w:divBdr>
        <w:top w:val="none" w:sz="0" w:space="0" w:color="auto"/>
        <w:left w:val="none" w:sz="0" w:space="0" w:color="auto"/>
        <w:bottom w:val="none" w:sz="0" w:space="0" w:color="auto"/>
        <w:right w:val="none" w:sz="0" w:space="0" w:color="auto"/>
      </w:divBdr>
    </w:div>
    <w:div w:id="1034693665">
      <w:bodyDiv w:val="1"/>
      <w:marLeft w:val="0"/>
      <w:marRight w:val="0"/>
      <w:marTop w:val="0"/>
      <w:marBottom w:val="0"/>
      <w:divBdr>
        <w:top w:val="none" w:sz="0" w:space="0" w:color="auto"/>
        <w:left w:val="none" w:sz="0" w:space="0" w:color="auto"/>
        <w:bottom w:val="none" w:sz="0" w:space="0" w:color="auto"/>
        <w:right w:val="none" w:sz="0" w:space="0" w:color="auto"/>
      </w:divBdr>
    </w:div>
    <w:div w:id="1049494567">
      <w:bodyDiv w:val="1"/>
      <w:marLeft w:val="0"/>
      <w:marRight w:val="0"/>
      <w:marTop w:val="0"/>
      <w:marBottom w:val="0"/>
      <w:divBdr>
        <w:top w:val="none" w:sz="0" w:space="0" w:color="auto"/>
        <w:left w:val="none" w:sz="0" w:space="0" w:color="auto"/>
        <w:bottom w:val="none" w:sz="0" w:space="0" w:color="auto"/>
        <w:right w:val="none" w:sz="0" w:space="0" w:color="auto"/>
      </w:divBdr>
    </w:div>
    <w:div w:id="1052776600">
      <w:bodyDiv w:val="1"/>
      <w:marLeft w:val="0"/>
      <w:marRight w:val="0"/>
      <w:marTop w:val="0"/>
      <w:marBottom w:val="0"/>
      <w:divBdr>
        <w:top w:val="none" w:sz="0" w:space="0" w:color="auto"/>
        <w:left w:val="none" w:sz="0" w:space="0" w:color="auto"/>
        <w:bottom w:val="none" w:sz="0" w:space="0" w:color="auto"/>
        <w:right w:val="none" w:sz="0" w:space="0" w:color="auto"/>
      </w:divBdr>
    </w:div>
    <w:div w:id="1423140702">
      <w:bodyDiv w:val="1"/>
      <w:marLeft w:val="0"/>
      <w:marRight w:val="0"/>
      <w:marTop w:val="0"/>
      <w:marBottom w:val="0"/>
      <w:divBdr>
        <w:top w:val="none" w:sz="0" w:space="0" w:color="auto"/>
        <w:left w:val="none" w:sz="0" w:space="0" w:color="auto"/>
        <w:bottom w:val="none" w:sz="0" w:space="0" w:color="auto"/>
        <w:right w:val="none" w:sz="0" w:space="0" w:color="auto"/>
      </w:divBdr>
    </w:div>
    <w:div w:id="1440175793">
      <w:bodyDiv w:val="1"/>
      <w:marLeft w:val="0"/>
      <w:marRight w:val="0"/>
      <w:marTop w:val="0"/>
      <w:marBottom w:val="0"/>
      <w:divBdr>
        <w:top w:val="none" w:sz="0" w:space="0" w:color="auto"/>
        <w:left w:val="none" w:sz="0" w:space="0" w:color="auto"/>
        <w:bottom w:val="none" w:sz="0" w:space="0" w:color="auto"/>
        <w:right w:val="none" w:sz="0" w:space="0" w:color="auto"/>
      </w:divBdr>
    </w:div>
    <w:div w:id="1464814105">
      <w:bodyDiv w:val="1"/>
      <w:marLeft w:val="0"/>
      <w:marRight w:val="0"/>
      <w:marTop w:val="0"/>
      <w:marBottom w:val="0"/>
      <w:divBdr>
        <w:top w:val="none" w:sz="0" w:space="0" w:color="auto"/>
        <w:left w:val="none" w:sz="0" w:space="0" w:color="auto"/>
        <w:bottom w:val="none" w:sz="0" w:space="0" w:color="auto"/>
        <w:right w:val="none" w:sz="0" w:space="0" w:color="auto"/>
      </w:divBdr>
    </w:div>
    <w:div w:id="1475640598">
      <w:bodyDiv w:val="1"/>
      <w:marLeft w:val="0"/>
      <w:marRight w:val="0"/>
      <w:marTop w:val="0"/>
      <w:marBottom w:val="0"/>
      <w:divBdr>
        <w:top w:val="none" w:sz="0" w:space="0" w:color="auto"/>
        <w:left w:val="none" w:sz="0" w:space="0" w:color="auto"/>
        <w:bottom w:val="none" w:sz="0" w:space="0" w:color="auto"/>
        <w:right w:val="none" w:sz="0" w:space="0" w:color="auto"/>
      </w:divBdr>
    </w:div>
    <w:div w:id="1591305821">
      <w:bodyDiv w:val="1"/>
      <w:marLeft w:val="0"/>
      <w:marRight w:val="0"/>
      <w:marTop w:val="0"/>
      <w:marBottom w:val="0"/>
      <w:divBdr>
        <w:top w:val="none" w:sz="0" w:space="0" w:color="auto"/>
        <w:left w:val="none" w:sz="0" w:space="0" w:color="auto"/>
        <w:bottom w:val="none" w:sz="0" w:space="0" w:color="auto"/>
        <w:right w:val="none" w:sz="0" w:space="0" w:color="auto"/>
      </w:divBdr>
    </w:div>
    <w:div w:id="1687563652">
      <w:bodyDiv w:val="1"/>
      <w:marLeft w:val="0"/>
      <w:marRight w:val="0"/>
      <w:marTop w:val="0"/>
      <w:marBottom w:val="0"/>
      <w:divBdr>
        <w:top w:val="none" w:sz="0" w:space="0" w:color="auto"/>
        <w:left w:val="none" w:sz="0" w:space="0" w:color="auto"/>
        <w:bottom w:val="none" w:sz="0" w:space="0" w:color="auto"/>
        <w:right w:val="none" w:sz="0" w:space="0" w:color="auto"/>
      </w:divBdr>
    </w:div>
    <w:div w:id="1728916102">
      <w:bodyDiv w:val="1"/>
      <w:marLeft w:val="0"/>
      <w:marRight w:val="0"/>
      <w:marTop w:val="0"/>
      <w:marBottom w:val="0"/>
      <w:divBdr>
        <w:top w:val="none" w:sz="0" w:space="0" w:color="auto"/>
        <w:left w:val="none" w:sz="0" w:space="0" w:color="auto"/>
        <w:bottom w:val="none" w:sz="0" w:space="0" w:color="auto"/>
        <w:right w:val="none" w:sz="0" w:space="0" w:color="auto"/>
      </w:divBdr>
    </w:div>
    <w:div w:id="1871912783">
      <w:bodyDiv w:val="1"/>
      <w:marLeft w:val="0"/>
      <w:marRight w:val="0"/>
      <w:marTop w:val="0"/>
      <w:marBottom w:val="0"/>
      <w:divBdr>
        <w:top w:val="none" w:sz="0" w:space="0" w:color="auto"/>
        <w:left w:val="none" w:sz="0" w:space="0" w:color="auto"/>
        <w:bottom w:val="none" w:sz="0" w:space="0" w:color="auto"/>
        <w:right w:val="none" w:sz="0" w:space="0" w:color="auto"/>
      </w:divBdr>
    </w:div>
    <w:div w:id="1938253113">
      <w:bodyDiv w:val="1"/>
      <w:marLeft w:val="0"/>
      <w:marRight w:val="0"/>
      <w:marTop w:val="0"/>
      <w:marBottom w:val="0"/>
      <w:divBdr>
        <w:top w:val="none" w:sz="0" w:space="0" w:color="auto"/>
        <w:left w:val="none" w:sz="0" w:space="0" w:color="auto"/>
        <w:bottom w:val="none" w:sz="0" w:space="0" w:color="auto"/>
        <w:right w:val="none" w:sz="0" w:space="0" w:color="auto"/>
      </w:divBdr>
    </w:div>
    <w:div w:id="1955017479">
      <w:bodyDiv w:val="1"/>
      <w:marLeft w:val="0"/>
      <w:marRight w:val="0"/>
      <w:marTop w:val="0"/>
      <w:marBottom w:val="0"/>
      <w:divBdr>
        <w:top w:val="none" w:sz="0" w:space="0" w:color="auto"/>
        <w:left w:val="none" w:sz="0" w:space="0" w:color="auto"/>
        <w:bottom w:val="none" w:sz="0" w:space="0" w:color="auto"/>
        <w:right w:val="none" w:sz="0" w:space="0" w:color="auto"/>
      </w:divBdr>
    </w:div>
    <w:div w:id="1994330599">
      <w:bodyDiv w:val="1"/>
      <w:marLeft w:val="0"/>
      <w:marRight w:val="0"/>
      <w:marTop w:val="0"/>
      <w:marBottom w:val="0"/>
      <w:divBdr>
        <w:top w:val="none" w:sz="0" w:space="0" w:color="auto"/>
        <w:left w:val="none" w:sz="0" w:space="0" w:color="auto"/>
        <w:bottom w:val="none" w:sz="0" w:space="0" w:color="auto"/>
        <w:right w:val="none" w:sz="0" w:space="0" w:color="auto"/>
      </w:divBdr>
    </w:div>
    <w:div w:id="2052879033">
      <w:bodyDiv w:val="1"/>
      <w:marLeft w:val="0"/>
      <w:marRight w:val="0"/>
      <w:marTop w:val="0"/>
      <w:marBottom w:val="0"/>
      <w:divBdr>
        <w:top w:val="none" w:sz="0" w:space="0" w:color="auto"/>
        <w:left w:val="none" w:sz="0" w:space="0" w:color="auto"/>
        <w:bottom w:val="none" w:sz="0" w:space="0" w:color="auto"/>
        <w:right w:val="none" w:sz="0" w:space="0" w:color="auto"/>
      </w:divBdr>
    </w:div>
    <w:div w:id="2055687987">
      <w:bodyDiv w:val="1"/>
      <w:marLeft w:val="0"/>
      <w:marRight w:val="0"/>
      <w:marTop w:val="0"/>
      <w:marBottom w:val="0"/>
      <w:divBdr>
        <w:top w:val="none" w:sz="0" w:space="0" w:color="auto"/>
        <w:left w:val="none" w:sz="0" w:space="0" w:color="auto"/>
        <w:bottom w:val="none" w:sz="0" w:space="0" w:color="auto"/>
        <w:right w:val="none" w:sz="0" w:space="0" w:color="auto"/>
      </w:divBdr>
    </w:div>
    <w:div w:id="212384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hyperlink" Target="https://www.youtube.com/watch?v=Z0yLerU0g-Q" TargetMode="External"/><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hyperlink" Target="https://github.com/anncode1/Curso-POO-Platzi/tree/3.1.POOJS" TargetMode="Externa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10" Type="http://schemas.openxmlformats.org/officeDocument/2006/relationships/image" Target="media/image6.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fontTable" Target="fontTable.xml"/><Relationship Id="rId20" Type="http://schemas.openxmlformats.org/officeDocument/2006/relationships/image" Target="media/image15.jpeg"/><Relationship Id="rId41" Type="http://schemas.openxmlformats.org/officeDocument/2006/relationships/image" Target="media/image3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1119</TotalTime>
  <Pages>28</Pages>
  <Words>2134</Words>
  <Characters>11740</Characters>
  <Application>Microsoft Office Word</Application>
  <DocSecurity>0</DocSecurity>
  <Lines>97</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Ricaurte Trabajo</dc:creator>
  <cp:keywords/>
  <dc:description/>
  <cp:lastModifiedBy>lo mejor de lo mejor</cp:lastModifiedBy>
  <cp:revision>14</cp:revision>
  <dcterms:created xsi:type="dcterms:W3CDTF">2022-09-12T16:23:00Z</dcterms:created>
  <dcterms:modified xsi:type="dcterms:W3CDTF">2022-09-18T03:11:00Z</dcterms:modified>
</cp:coreProperties>
</file>