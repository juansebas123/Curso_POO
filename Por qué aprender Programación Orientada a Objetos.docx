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 xml:space="preserve">En este curso, </w:t>
      </w:r>
      <w:proofErr w:type="gramStart"/>
      <w:r>
        <w:t>los pasos a seguir será</w:t>
      </w:r>
      <w:proofErr w:type="gramEnd"/>
      <w:r>
        <w:t>.</w:t>
      </w:r>
    </w:p>
    <w:p w14:paraId="44E57234" w14:textId="77777777" w:rsidR="00524CDB" w:rsidRDefault="00524CDB" w:rsidP="00524CDB">
      <w:pPr>
        <w:spacing w:after="0" w:line="240" w:lineRule="auto"/>
      </w:pPr>
      <w:proofErr w:type="spellStart"/>
      <w:r>
        <w:t>Analisis</w:t>
      </w:r>
      <w:proofErr w:type="spellEnd"/>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 xml:space="preserve">La mayoría solo aprende a hacer esto en un lenguajes de </w:t>
      </w:r>
      <w:proofErr w:type="spellStart"/>
      <w:proofErr w:type="gramStart"/>
      <w:r>
        <w:t>programación,a</w:t>
      </w:r>
      <w:proofErr w:type="spellEnd"/>
      <w:proofErr w:type="gramEnd"/>
      <w:r>
        <w:t xml:space="preserve"> </w:t>
      </w:r>
      <w:proofErr w:type="spellStart"/>
      <w:r>
        <w:t>quí</w:t>
      </w:r>
      <w:proofErr w:type="spellEnd"/>
      <w:r>
        <w:t xml:space="preserve">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La programación Orientada a Objetos nace de los problemas creados por la programación estructurada y nos ayuda a resolver </w:t>
      </w:r>
      <w:proofErr w:type="gramStart"/>
      <w:r>
        <w:rPr>
          <w:rFonts w:ascii="Roboto" w:hAnsi="Roboto"/>
          <w:color w:val="BECDE3"/>
        </w:rPr>
        <w:t>cierto problemas</w:t>
      </w:r>
      <w:proofErr w:type="gramEnd"/>
      <w:r>
        <w:rPr>
          <w:rFonts w:ascii="Roboto" w:hAnsi="Roboto"/>
          <w:color w:val="BECDE3"/>
        </w:rPr>
        <w:t xml:space="preserve">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xml:space="preserve"> es una teoría que suministra la base y modelo para resolver problemas. </w:t>
      </w:r>
      <w:proofErr w:type="gramStart"/>
      <w:r w:rsidRPr="00AF628B">
        <w:rPr>
          <w:rFonts w:ascii="Roboto" w:eastAsia="Times New Roman" w:hAnsi="Roboto" w:cs="Times New Roman"/>
          <w:color w:val="BECDE3"/>
          <w:sz w:val="24"/>
          <w:szCs w:val="24"/>
          <w:lang w:eastAsia="es-CO"/>
        </w:rPr>
        <w:t>La paradigma</w:t>
      </w:r>
      <w:proofErr w:type="gramEnd"/>
      <w:r w:rsidRPr="00AF628B">
        <w:rPr>
          <w:rFonts w:ascii="Roboto" w:eastAsia="Times New Roman" w:hAnsi="Roboto" w:cs="Times New Roman"/>
          <w:color w:val="BECDE3"/>
          <w:sz w:val="24"/>
          <w:szCs w:val="24"/>
          <w:lang w:eastAsia="es-CO"/>
        </w:rPr>
        <w:t xml:space="preserve">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xml:space="preserve"> y 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Studio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xml:space="preserve">– Es muy </w:t>
      </w:r>
      <w:proofErr w:type="spellStart"/>
      <w:r w:rsidRPr="005636EA">
        <w:rPr>
          <w:rFonts w:ascii="Roboto" w:eastAsia="Times New Roman" w:hAnsi="Roboto" w:cs="Times New Roman"/>
          <w:color w:val="BECDE3"/>
          <w:sz w:val="24"/>
          <w:szCs w:val="24"/>
          <w:lang w:eastAsia="es-CO"/>
        </w:rPr>
        <w:t>útilizado</w:t>
      </w:r>
      <w:proofErr w:type="spellEnd"/>
      <w:r w:rsidRPr="005636EA">
        <w:rPr>
          <w:rFonts w:ascii="Roboto" w:eastAsia="Times New Roman" w:hAnsi="Roboto" w:cs="Times New Roman"/>
          <w:color w:val="BECDE3"/>
          <w:sz w:val="24"/>
          <w:szCs w:val="24"/>
          <w:lang w:eastAsia="es-CO"/>
        </w:rPr>
        <w:t xml:space="preserve"> en Android</w:t>
      </w:r>
      <w:r w:rsidRPr="005636EA">
        <w:rPr>
          <w:rFonts w:ascii="Roboto" w:eastAsia="Times New Roman" w:hAnsi="Roboto" w:cs="Times New Roman"/>
          <w:color w:val="BECDE3"/>
          <w:sz w:val="24"/>
          <w:szCs w:val="24"/>
          <w:lang w:eastAsia="es-CO"/>
        </w:rPr>
        <w:br/>
        <w:t xml:space="preserve">– Y es usado del lado del servidor o Server </w:t>
      </w:r>
      <w:proofErr w:type="spellStart"/>
      <w:r w:rsidRPr="005636EA">
        <w:rPr>
          <w:rFonts w:ascii="Roboto" w:eastAsia="Times New Roman" w:hAnsi="Roboto" w:cs="Times New Roman"/>
          <w:color w:val="BECDE3"/>
          <w:sz w:val="24"/>
          <w:szCs w:val="24"/>
          <w:lang w:eastAsia="es-CO"/>
        </w:rPr>
        <w:t>Side</w:t>
      </w:r>
      <w:proofErr w:type="spellEnd"/>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xml:space="preserve">– Múltiples usos: Web, Server </w:t>
      </w:r>
      <w:proofErr w:type="spellStart"/>
      <w:r w:rsidRPr="005636EA">
        <w:rPr>
          <w:rFonts w:ascii="Roboto" w:eastAsia="Times New Roman" w:hAnsi="Roboto" w:cs="Times New Roman"/>
          <w:color w:val="BECDE3"/>
          <w:sz w:val="24"/>
          <w:szCs w:val="24"/>
          <w:lang w:eastAsia="es-CO"/>
        </w:rPr>
        <w:t>Side</w:t>
      </w:r>
      <w:proofErr w:type="spellEnd"/>
      <w:r w:rsidRPr="005636EA">
        <w:rPr>
          <w:rFonts w:ascii="Roboto" w:eastAsia="Times New Roman" w:hAnsi="Roboto" w:cs="Times New Roman"/>
          <w:color w:val="BECDE3"/>
          <w:sz w:val="24"/>
          <w:szCs w:val="24"/>
          <w:lang w:eastAsia="es-CO"/>
        </w:rPr>
        <w:t xml:space="preserve">, Análisis de Datos, Machine </w:t>
      </w:r>
      <w:proofErr w:type="spellStart"/>
      <w:r w:rsidRPr="005636EA">
        <w:rPr>
          <w:rFonts w:ascii="Roboto" w:eastAsia="Times New Roman" w:hAnsi="Roboto" w:cs="Times New Roman"/>
          <w:color w:val="BECDE3"/>
          <w:sz w:val="24"/>
          <w:szCs w:val="24"/>
          <w:lang w:eastAsia="es-CO"/>
        </w:rPr>
        <w:t>Learning</w:t>
      </w:r>
      <w:proofErr w:type="spellEnd"/>
      <w:r w:rsidRPr="005636EA">
        <w:rPr>
          <w:rFonts w:ascii="Roboto" w:eastAsia="Times New Roman" w:hAnsi="Roboto" w:cs="Times New Roman"/>
          <w:color w:val="BECDE3"/>
          <w:sz w:val="24"/>
          <w:szCs w:val="24"/>
          <w:lang w:eastAsia="es-CO"/>
        </w:rPr>
        <w:t xml:space="preserve">, </w:t>
      </w:r>
      <w:proofErr w:type="spellStart"/>
      <w:r w:rsidRPr="005636EA">
        <w:rPr>
          <w:rFonts w:ascii="Roboto" w:eastAsia="Times New Roman" w:hAnsi="Roboto" w:cs="Times New Roman"/>
          <w:color w:val="BECDE3"/>
          <w:sz w:val="24"/>
          <w:szCs w:val="24"/>
          <w:lang w:eastAsia="es-CO"/>
        </w:rPr>
        <w:t>etc</w:t>
      </w:r>
      <w:proofErr w:type="spellEnd"/>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b/>
          <w:bCs/>
          <w:color w:val="BECDE3"/>
          <w:sz w:val="24"/>
          <w:szCs w:val="24"/>
          <w:lang w:eastAsia="es-CO"/>
        </w:rPr>
        <w:t>Javascript</w:t>
      </w:r>
      <w:proofErr w:type="spellEnd"/>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xml:space="preserve">– Orientado a </w:t>
      </w:r>
      <w:proofErr w:type="gramStart"/>
      <w:r w:rsidRPr="005636EA">
        <w:rPr>
          <w:rFonts w:ascii="Roboto" w:eastAsia="Times New Roman" w:hAnsi="Roboto" w:cs="Times New Roman"/>
          <w:color w:val="BECDE3"/>
          <w:sz w:val="24"/>
          <w:szCs w:val="24"/>
          <w:lang w:eastAsia="es-CO"/>
        </w:rPr>
        <w:t>Objetos</w:t>
      </w:r>
      <w:proofErr w:type="gramEnd"/>
      <w:r w:rsidRPr="005636EA">
        <w:rPr>
          <w:rFonts w:ascii="Roboto" w:eastAsia="Times New Roman" w:hAnsi="Roboto" w:cs="Times New Roman"/>
          <w:color w:val="BECDE3"/>
          <w:sz w:val="24"/>
          <w:szCs w:val="24"/>
          <w:lang w:eastAsia="es-CO"/>
        </w:rPr>
        <w:t xml:space="preserve">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color w:val="BECDE3"/>
          <w:sz w:val="24"/>
          <w:szCs w:val="24"/>
          <w:lang w:eastAsia="es-CO"/>
        </w:rPr>
        <w:t>Kotlin</w:t>
      </w:r>
      <w:proofErr w:type="spellEnd"/>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xml:space="preserve">: </w:t>
      </w:r>
      <w:proofErr w:type="spellStart"/>
      <w:r>
        <w:rPr>
          <w:rFonts w:ascii="Roboto" w:hAnsi="Roboto"/>
          <w:color w:val="BECDE3"/>
        </w:rPr>
        <w:t>Object</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Techniques</w:t>
      </w:r>
      <w:proofErr w:type="spellEnd"/>
      <w:r>
        <w:rPr>
          <w:rFonts w:ascii="Roboto" w:hAnsi="Roboto"/>
          <w:color w:val="BECDE3"/>
        </w:rPr>
        <w:t>.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xml:space="preserve">: </w:t>
      </w:r>
      <w:proofErr w:type="spellStart"/>
      <w:r>
        <w:rPr>
          <w:rFonts w:ascii="Roboto" w:hAnsi="Roboto"/>
          <w:color w:val="BECDE3"/>
        </w:rPr>
        <w:t>Unified</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Language</w:t>
      </w:r>
      <w:proofErr w:type="spellEnd"/>
      <w:r>
        <w:rPr>
          <w:rFonts w:ascii="Roboto" w:hAnsi="Roboto"/>
          <w:color w:val="BECDE3"/>
        </w:rPr>
        <w:t xml:space="preserv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Como ya viste UML significa </w:t>
      </w:r>
      <w:proofErr w:type="spellStart"/>
      <w:r>
        <w:rPr>
          <w:rFonts w:ascii="Roboto" w:hAnsi="Roboto"/>
          <w:color w:val="EFF3F8"/>
          <w:sz w:val="27"/>
          <w:szCs w:val="27"/>
        </w:rPr>
        <w:t>Unified</w:t>
      </w:r>
      <w:proofErr w:type="spellEnd"/>
      <w:r>
        <w:rPr>
          <w:rFonts w:ascii="Roboto" w:hAnsi="Roboto"/>
          <w:color w:val="EFF3F8"/>
          <w:sz w:val="27"/>
          <w:szCs w:val="27"/>
        </w:rPr>
        <w:t xml:space="preserve"> </w:t>
      </w:r>
      <w:proofErr w:type="spellStart"/>
      <w:r>
        <w:rPr>
          <w:rFonts w:ascii="Roboto" w:hAnsi="Roboto"/>
          <w:color w:val="EFF3F8"/>
          <w:sz w:val="27"/>
          <w:szCs w:val="27"/>
        </w:rPr>
        <w:t>Modeling</w:t>
      </w:r>
      <w:proofErr w:type="spellEnd"/>
      <w:r>
        <w:rPr>
          <w:rFonts w:ascii="Roboto" w:hAnsi="Roboto"/>
          <w:color w:val="EFF3F8"/>
          <w:sz w:val="27"/>
          <w:szCs w:val="27"/>
        </w:rPr>
        <w:t xml:space="preserve"> </w:t>
      </w:r>
      <w:proofErr w:type="spellStart"/>
      <w:r>
        <w:rPr>
          <w:rFonts w:ascii="Roboto" w:hAnsi="Roboto"/>
          <w:color w:val="EFF3F8"/>
          <w:sz w:val="27"/>
          <w:szCs w:val="27"/>
        </w:rPr>
        <w:t>Language</w:t>
      </w:r>
      <w:proofErr w:type="spellEnd"/>
      <w:r>
        <w:rPr>
          <w:rFonts w:ascii="Roboto" w:hAnsi="Roboto"/>
          <w:color w:val="EFF3F8"/>
          <w:sz w:val="27"/>
          <w:szCs w:val="27"/>
        </w:rPr>
        <w:t xml:space="preserv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 xml:space="preserve">Esto significa que tendremos una manera gráfica de representar una situación, justo como hemos venido viendo. A </w:t>
      </w:r>
      <w:proofErr w:type="gramStart"/>
      <w:r>
        <w:rPr>
          <w:rFonts w:ascii="Roboto" w:hAnsi="Roboto"/>
          <w:color w:val="EFF3F8"/>
          <w:sz w:val="27"/>
          <w:szCs w:val="27"/>
        </w:rPr>
        <w:t>continuación</w:t>
      </w:r>
      <w:proofErr w:type="gramEnd"/>
      <w:r>
        <w:rPr>
          <w:rFonts w:ascii="Roboto" w:hAnsi="Roboto"/>
          <w:color w:val="EFF3F8"/>
          <w:sz w:val="27"/>
          <w:szCs w:val="27"/>
        </w:rPr>
        <w:t xml:space="preserve">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En la parte superior se colocan los atributos o propiedades, y debajo las operaciones de la clase. Notarás que el primer </w:t>
      </w:r>
      <w:proofErr w:type="spellStart"/>
      <w:r>
        <w:rPr>
          <w:rFonts w:ascii="Roboto" w:hAnsi="Roboto"/>
          <w:color w:val="EFF3F8"/>
          <w:sz w:val="27"/>
          <w:szCs w:val="27"/>
        </w:rPr>
        <w:t>caracter</w:t>
      </w:r>
      <w:proofErr w:type="spellEnd"/>
      <w:r>
        <w:rPr>
          <w:rFonts w:ascii="Roboto" w:hAnsi="Roboto"/>
          <w:color w:val="EFF3F8"/>
          <w:sz w:val="27"/>
          <w:szCs w:val="27"/>
        </w:rPr>
        <w:t xml:space="preserve">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private</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public</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protected</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ClaseA</w:t>
      </w:r>
      <w:proofErr w:type="spellEnd"/>
      <w:r>
        <w:rPr>
          <w:rFonts w:ascii="Roboto" w:hAnsi="Roboto"/>
          <w:color w:val="EFF3F8"/>
          <w:sz w:val="27"/>
          <w:szCs w:val="27"/>
        </w:rPr>
        <w:t xml:space="preserve"> está asociada y depende de la </w:t>
      </w:r>
      <w:proofErr w:type="spellStart"/>
      <w:r>
        <w:rPr>
          <w:rFonts w:ascii="Roboto" w:hAnsi="Roboto"/>
          <w:color w:val="EFF3F8"/>
          <w:sz w:val="27"/>
          <w:szCs w:val="27"/>
        </w:rPr>
        <w:t>ClaseB</w:t>
      </w:r>
      <w:proofErr w:type="spellEnd"/>
      <w:r>
        <w:rPr>
          <w:rFonts w:ascii="Roboto" w:hAnsi="Roboto"/>
          <w:color w:val="EFF3F8"/>
          <w:sz w:val="27"/>
          <w:szCs w:val="27"/>
        </w:rPr>
        <w:t>.</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ClaseB</w:t>
      </w:r>
      <w:proofErr w:type="spellEnd"/>
      <w:r>
        <w:rPr>
          <w:rFonts w:ascii="Roboto" w:hAnsi="Roboto"/>
          <w:color w:val="EFF3F8"/>
          <w:sz w:val="27"/>
          <w:szCs w:val="27"/>
        </w:rPr>
        <w:t xml:space="preserve"> hereda de la </w:t>
      </w:r>
      <w:proofErr w:type="spellStart"/>
      <w:r>
        <w:rPr>
          <w:rFonts w:ascii="Roboto" w:hAnsi="Roboto"/>
          <w:color w:val="EFF3F8"/>
          <w:sz w:val="27"/>
          <w:szCs w:val="27"/>
        </w:rPr>
        <w:t>ClaseA</w:t>
      </w:r>
      <w:proofErr w:type="spellEnd"/>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decimos que la </w:t>
      </w:r>
      <w:proofErr w:type="spellStart"/>
      <w:r>
        <w:rPr>
          <w:rFonts w:ascii="Roboto" w:hAnsi="Roboto"/>
          <w:color w:val="EFF3F8"/>
          <w:sz w:val="27"/>
          <w:szCs w:val="27"/>
        </w:rPr>
        <w:t>ClaseA</w:t>
      </w:r>
      <w:proofErr w:type="spellEnd"/>
      <w:r>
        <w:rPr>
          <w:rFonts w:ascii="Roboto" w:hAnsi="Roboto"/>
          <w:color w:val="EFF3F8"/>
          <w:sz w:val="27"/>
          <w:szCs w:val="27"/>
        </w:rPr>
        <w:t xml:space="preserve"> contiene varios elementos de la </w:t>
      </w:r>
      <w:proofErr w:type="spellStart"/>
      <w:r>
        <w:rPr>
          <w:rFonts w:ascii="Roboto" w:hAnsi="Roboto"/>
          <w:color w:val="EFF3F8"/>
          <w:sz w:val="27"/>
          <w:szCs w:val="27"/>
        </w:rPr>
        <w:t>ClaseB</w:t>
      </w:r>
      <w:proofErr w:type="spellEnd"/>
      <w:r>
        <w:rPr>
          <w:rFonts w:ascii="Roboto" w:hAnsi="Roboto"/>
          <w:color w:val="EFF3F8"/>
          <w:sz w:val="27"/>
          <w:szCs w:val="27"/>
        </w:rPr>
        <w:t>.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xml:space="preserve"> serán todas las operaciones que el objeto puede hacer, suelen ser verbos o sustantivos y verbo. Algunos ejemplos pueden ser que el usuario pueda hacer </w:t>
      </w:r>
      <w:proofErr w:type="spellStart"/>
      <w:r w:rsidRPr="009965E5">
        <w:rPr>
          <w:rFonts w:ascii="Roboto" w:eastAsia="Times New Roman" w:hAnsi="Roboto" w:cs="Times New Roman"/>
          <w:color w:val="BECDE3"/>
          <w:sz w:val="24"/>
          <w:szCs w:val="24"/>
          <w:lang w:eastAsia="es-CO"/>
        </w:rPr>
        <w:t>login</w:t>
      </w:r>
      <w:proofErr w:type="spellEnd"/>
      <w:r w:rsidRPr="009965E5">
        <w:rPr>
          <w:rFonts w:ascii="Roboto" w:eastAsia="Times New Roman" w:hAnsi="Roboto" w:cs="Times New Roman"/>
          <w:color w:val="BECDE3"/>
          <w:sz w:val="24"/>
          <w:szCs w:val="24"/>
          <w:lang w:eastAsia="es-CO"/>
        </w:rPr>
        <w:t xml:space="preserve"> y </w:t>
      </w:r>
      <w:proofErr w:type="spellStart"/>
      <w:r w:rsidRPr="009965E5">
        <w:rPr>
          <w:rFonts w:ascii="Roboto" w:eastAsia="Times New Roman" w:hAnsi="Roboto" w:cs="Times New Roman"/>
          <w:color w:val="BECDE3"/>
          <w:sz w:val="24"/>
          <w:szCs w:val="24"/>
          <w:lang w:eastAsia="es-CO"/>
        </w:rPr>
        <w:t>logout</w:t>
      </w:r>
      <w:proofErr w:type="spellEnd"/>
      <w:r w:rsidRPr="009965E5">
        <w:rPr>
          <w:rFonts w:ascii="Roboto" w:eastAsia="Times New Roman" w:hAnsi="Roboto" w:cs="Times New Roman"/>
          <w:color w:val="BECDE3"/>
          <w:sz w:val="24"/>
          <w:szCs w:val="24"/>
          <w:lang w:eastAsia="es-CO"/>
        </w:rPr>
        <w: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 xml:space="preserve">En el vídeo anterior </w:t>
      </w:r>
      <w:proofErr w:type="spellStart"/>
      <w:r>
        <w:t>Anahi</w:t>
      </w:r>
      <w:proofErr w:type="spellEnd"/>
      <w:r>
        <w:t xml:space="preserve"> hablo muy bien de lo que es un Objeto y como </w:t>
      </w:r>
      <w:proofErr w:type="spellStart"/>
      <w:proofErr w:type="gramStart"/>
      <w:r>
        <w:t>esta</w:t>
      </w:r>
      <w:proofErr w:type="spellEnd"/>
      <w:r>
        <w:t xml:space="preserve"> compuesto</w:t>
      </w:r>
      <w:proofErr w:type="gramEnd"/>
      <w:r>
        <w:t xml:space="preserve">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 xml:space="preserve">Es </w:t>
      </w:r>
      <w:proofErr w:type="gramStart"/>
      <w:r>
        <w:t>decir</w:t>
      </w:r>
      <w:proofErr w:type="gramEnd"/>
      <w:r>
        <w:t xml:space="preserve"> si tenemos un objeto llamado perro y este tiene sus atributos que lo describen generalmente y a su vez tiene métodos donde se define las acciones que pueda hacer ese perrito. Una clase me permite generar </w:t>
      </w:r>
      <w:proofErr w:type="spellStart"/>
      <w:r>
        <w:t>mas</w:t>
      </w:r>
      <w:proofErr w:type="spellEnd"/>
      <w:r>
        <w:t xml:space="preserve"> objetos (</w:t>
      </w:r>
      <w:proofErr w:type="spellStart"/>
      <w:r>
        <w:t>mas</w:t>
      </w:r>
      <w:proofErr w:type="spellEnd"/>
      <w:r>
        <w:t xml:space="preserve"> perros) con mismos atributos y </w:t>
      </w:r>
      <w:proofErr w:type="gramStart"/>
      <w:r>
        <w:t>métodos</w:t>
      </w:r>
      <w:proofErr w:type="gramEnd"/>
      <w:r>
        <w:t xml:space="preserve"> pero con resultados diferentes. </w:t>
      </w:r>
      <w:proofErr w:type="spellStart"/>
      <w:r>
        <w:t>ej</w:t>
      </w:r>
      <w:proofErr w:type="spellEnd"/>
      <w:r>
        <w:t>:</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 xml:space="preserve">atributo_2: </w:t>
      </w:r>
      <w:proofErr w:type="spellStart"/>
      <w:r>
        <w:t>taman’o</w:t>
      </w:r>
      <w:proofErr w:type="spellEnd"/>
      <w:r>
        <w:t xml:space="preserve"> = </w:t>
      </w:r>
      <w:proofErr w:type="spellStart"/>
      <w:r>
        <w:t>pequen’o</w:t>
      </w:r>
      <w:proofErr w:type="spellEnd"/>
    </w:p>
    <w:p w14:paraId="1B510BC1" w14:textId="77777777" w:rsidR="007E5DA3" w:rsidRDefault="007E5DA3" w:rsidP="007E5DA3">
      <w:pPr>
        <w:spacing w:after="0" w:line="240" w:lineRule="auto"/>
      </w:pPr>
      <w:r>
        <w:t xml:space="preserve">atributo_3: raza = </w:t>
      </w:r>
      <w:proofErr w:type="spellStart"/>
      <w:r>
        <w:t>chiguagua</w:t>
      </w:r>
      <w:proofErr w:type="spellEnd"/>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 xml:space="preserve">atributo_2: </w:t>
      </w:r>
      <w:proofErr w:type="spellStart"/>
      <w:r>
        <w:t>taman’o</w:t>
      </w:r>
      <w:proofErr w:type="spellEnd"/>
      <w:r>
        <w:t xml:space="preserve"> = grande</w:t>
      </w:r>
    </w:p>
    <w:p w14:paraId="3D1D72BF" w14:textId="77777777" w:rsidR="007E5DA3" w:rsidRDefault="007E5DA3" w:rsidP="007E5DA3">
      <w:pPr>
        <w:spacing w:after="0" w:line="240" w:lineRule="auto"/>
      </w:pPr>
      <w:r>
        <w:t xml:space="preserve">atributo_3: raza = </w:t>
      </w:r>
      <w:proofErr w:type="spellStart"/>
      <w:r>
        <w:t>hunky</w:t>
      </w:r>
      <w:proofErr w:type="spellEnd"/>
      <w:r>
        <w:t xml:space="preserve">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abstracción: recoger los datos y </w:t>
      </w:r>
      <w:proofErr w:type="spellStart"/>
      <w:r>
        <w:rPr>
          <w:rFonts w:ascii="Roboto" w:hAnsi="Roboto"/>
          <w:color w:val="EFF3F8"/>
          <w:sz w:val="21"/>
          <w:szCs w:val="21"/>
          <w:shd w:val="clear" w:color="auto" w:fill="24385B"/>
        </w:rPr>
        <w:t>caracteristicas</w:t>
      </w:r>
      <w:proofErr w:type="spellEnd"/>
      <w:r>
        <w:rPr>
          <w:rFonts w:ascii="Roboto" w:hAnsi="Roboto"/>
          <w:color w:val="EFF3F8"/>
          <w:sz w:val="21"/>
          <w:szCs w:val="21"/>
          <w:shd w:val="clear" w:color="auto" w:fill="24385B"/>
        </w:rPr>
        <w:t xml:space="preserve">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 xml:space="preserve">Modular: Dividir un </w:t>
      </w:r>
      <w:proofErr w:type="spellStart"/>
      <w:r w:rsidRPr="00FD4ADD">
        <w:t>sitema</w:t>
      </w:r>
      <w:proofErr w:type="spellEnd"/>
      <w:r w:rsidRPr="00FD4ADD">
        <w:t xml:space="preserve">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proofErr w:type="gramStart"/>
      <w:r w:rsidRPr="00FD4ADD">
        <w:t>La modularidad</w:t>
      </w:r>
      <w:proofErr w:type="gramEnd"/>
      <w:r w:rsidRPr="00FD4ADD">
        <w:t xml:space="preserve">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 xml:space="preserve">Imagina que nuestro sistema de adopciones creció y ahora ofrece adoptar pericos, loros, gatos y </w:t>
      </w:r>
      <w:proofErr w:type="spellStart"/>
      <w:r>
        <w:rPr>
          <w:rFonts w:ascii="Roboto" w:hAnsi="Roboto"/>
          <w:color w:val="EFF3F8"/>
          <w:sz w:val="27"/>
          <w:szCs w:val="27"/>
        </w:rPr>
        <w:t>hamsters</w:t>
      </w:r>
      <w:proofErr w:type="spellEnd"/>
      <w:r>
        <w:rPr>
          <w:rFonts w:ascii="Roboto" w:hAnsi="Roboto"/>
          <w:color w:val="EFF3F8"/>
          <w:sz w:val="27"/>
          <w:szCs w:val="27"/>
        </w:rPr>
        <w:t>.</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proofErr w:type="spellStart"/>
      <w:r>
        <w:rPr>
          <w:rStyle w:val="CdigoHTML"/>
          <w:color w:val="FFFFFF"/>
          <w:spacing w:val="4"/>
        </w:rPr>
        <w:t>CursoPOOUber</w:t>
      </w:r>
      <w:proofErr w:type="spellEnd"/>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proofErr w:type="spellStart"/>
      <w:r>
        <w:rPr>
          <w:rStyle w:val="CdigoHTML"/>
          <w:color w:val="EFF3F8"/>
          <w:sz w:val="27"/>
          <w:szCs w:val="27"/>
        </w:rPr>
        <w:t>CursoPOOUber</w:t>
      </w:r>
      <w:proofErr w:type="spellEnd"/>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Configurando el </w:t>
      </w:r>
      <w:proofErr w:type="spellStart"/>
      <w:r>
        <w:rPr>
          <w:rFonts w:ascii="Roboto" w:hAnsi="Roboto"/>
          <w:color w:val="EFF3F8"/>
        </w:rPr>
        <w:t>workspace</w:t>
      </w:r>
      <w:proofErr w:type="spellEnd"/>
      <w:r>
        <w:rPr>
          <w:rFonts w:ascii="Roboto" w:hAnsi="Roboto"/>
          <w:color w:val="EFF3F8"/>
        </w:rPr>
        <w:t xml:space="preserv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xml:space="preserve"> debemos informarle a Visual Studio </w:t>
      </w:r>
      <w:proofErr w:type="spellStart"/>
      <w:r>
        <w:rPr>
          <w:rFonts w:ascii="Roboto" w:hAnsi="Roboto"/>
          <w:color w:val="EFF3F8"/>
          <w:sz w:val="27"/>
          <w:szCs w:val="27"/>
        </w:rPr>
        <w:t>Code</w:t>
      </w:r>
      <w:proofErr w:type="spellEnd"/>
      <w:r>
        <w:rPr>
          <w:rFonts w:ascii="Roboto" w:hAnsi="Roboto"/>
          <w:color w:val="EFF3F8"/>
          <w:sz w:val="27"/>
          <w:szCs w:val="27"/>
        </w:rPr>
        <w:t xml:space="preserv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proofErr w:type="spellStart"/>
      <w:r>
        <w:rPr>
          <w:rStyle w:val="CdigoHTML"/>
          <w:color w:val="EFF3F8"/>
          <w:sz w:val="27"/>
          <w:szCs w:val="27"/>
        </w:rPr>
        <w:t>CursoPOOUber</w:t>
      </w:r>
      <w:proofErr w:type="spellEnd"/>
      <w:r>
        <w:rPr>
          <w:rFonts w:ascii="Roboto" w:hAnsi="Roboto"/>
          <w:color w:val="EFF3F8"/>
          <w:sz w:val="27"/>
          <w:szCs w:val="27"/>
        </w:rPr>
        <w:t xml:space="preserve"> vamos a crear una nueva carpeta </w:t>
      </w:r>
      <w:proofErr w:type="gramStart"/>
      <w:r>
        <w:rPr>
          <w:rFonts w:ascii="Roboto" w:hAnsi="Roboto"/>
          <w:color w:val="EFF3F8"/>
          <w:sz w:val="27"/>
          <w:szCs w:val="27"/>
        </w:rPr>
        <w:t>llamada </w:t>
      </w:r>
      <w:r>
        <w:rPr>
          <w:rStyle w:val="CdigoHTML"/>
          <w:color w:val="EFF3F8"/>
          <w:sz w:val="27"/>
          <w:szCs w:val="27"/>
        </w:rPr>
        <w:t>.</w:t>
      </w:r>
      <w:proofErr w:type="spellStart"/>
      <w:r>
        <w:rPr>
          <w:rStyle w:val="CdigoHTML"/>
          <w:color w:val="EFF3F8"/>
          <w:sz w:val="27"/>
          <w:szCs w:val="27"/>
        </w:rPr>
        <w:t>vscode</w:t>
      </w:r>
      <w:proofErr w:type="spellEnd"/>
      <w:proofErr w:type="gramEnd"/>
      <w:r>
        <w:rPr>
          <w:rFonts w:ascii="Roboto" w:hAnsi="Roboto"/>
          <w:color w:val="EFF3F8"/>
          <w:sz w:val="27"/>
          <w:szCs w:val="27"/>
        </w:rPr>
        <w:t> (ojo, el punto al inicio del nombre es importante). Dentro de esta carpeta vamos a crear un nuevo archivo llamado </w:t>
      </w:r>
      <w:proofErr w:type="spellStart"/>
      <w:proofErr w:type="gramStart"/>
      <w:r>
        <w:rPr>
          <w:rStyle w:val="CdigoHTML"/>
          <w:color w:val="EFF3F8"/>
          <w:sz w:val="27"/>
          <w:szCs w:val="27"/>
        </w:rPr>
        <w:t>settings.json</w:t>
      </w:r>
      <w:proofErr w:type="spellEnd"/>
      <w:proofErr w:type="gramEnd"/>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w:t>
      </w:r>
      <w:proofErr w:type="spellStart"/>
      <w:proofErr w:type="gramStart"/>
      <w:r>
        <w:rPr>
          <w:rStyle w:val="hljs-attr"/>
          <w:color w:val="FFFFFF"/>
          <w:spacing w:val="4"/>
        </w:rPr>
        <w:t>python.autoComplete.extraPaths</w:t>
      </w:r>
      <w:proofErr w:type="spellEnd"/>
      <w:proofErr w:type="gramEnd"/>
      <w:r>
        <w:rPr>
          <w:rStyle w:val="hljs-attr"/>
          <w:color w:val="FFFFFF"/>
          <w:spacing w:val="4"/>
        </w:rPr>
        <w:t>"</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xml:space="preserve"> que cuando abras tu proyecto en Visual Studio </w:t>
      </w:r>
      <w:proofErr w:type="spellStart"/>
      <w:r>
        <w:rPr>
          <w:rFonts w:ascii="Roboto" w:hAnsi="Roboto"/>
          <w:color w:val="EFF3F8"/>
          <w:sz w:val="27"/>
          <w:szCs w:val="27"/>
        </w:rPr>
        <w:t>Code</w:t>
      </w:r>
      <w:proofErr w:type="spellEnd"/>
      <w:r>
        <w:rPr>
          <w:rFonts w:ascii="Roboto" w:hAnsi="Roboto"/>
          <w:color w:val="EFF3F8"/>
          <w:sz w:val="27"/>
          <w:szCs w:val="27"/>
        </w:rPr>
        <w:t>, lo abras desde la carpeta </w:t>
      </w:r>
      <w:proofErr w:type="spellStart"/>
      <w:r>
        <w:rPr>
          <w:rStyle w:val="CdigoHTML"/>
          <w:color w:val="EFF3F8"/>
          <w:sz w:val="27"/>
          <w:szCs w:val="27"/>
        </w:rPr>
        <w:t>CursoPOOUber</w:t>
      </w:r>
      <w:proofErr w:type="spellEnd"/>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 xml:space="preserve">¡Estamos listos para empezar a codear! Nos vemos en </w:t>
      </w:r>
      <w:proofErr w:type="gramStart"/>
      <w:r>
        <w:rPr>
          <w:rFonts w:ascii="Roboto" w:hAnsi="Roboto"/>
          <w:color w:val="EFF3F8"/>
          <w:sz w:val="27"/>
          <w:szCs w:val="27"/>
        </w:rPr>
        <w:t>las siguiente clase</w:t>
      </w:r>
      <w:proofErr w:type="gramEnd"/>
      <w:r>
        <w:rPr>
          <w:rFonts w:ascii="Roboto" w:hAnsi="Roboto"/>
          <w:color w:val="EFF3F8"/>
          <w:sz w:val="27"/>
          <w:szCs w:val="27"/>
        </w:rPr>
        <w:t xml:space="preserv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16B2B48" w:rsidR="00B45847" w:rsidRDefault="00B45847"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Material </w:t>
      </w:r>
      <w:proofErr w:type="spellStart"/>
      <w:r>
        <w:rPr>
          <w:rFonts w:ascii="Roboto" w:hAnsi="Roboto"/>
          <w:color w:val="EFF3F8"/>
          <w:sz w:val="21"/>
          <w:szCs w:val="21"/>
          <w:shd w:val="clear" w:color="auto" w:fill="24385B"/>
        </w:rPr>
        <w:t>Icon</w:t>
      </w:r>
      <w:proofErr w:type="spellEnd"/>
      <w:r>
        <w:rPr>
          <w:rFonts w:ascii="Roboto" w:hAnsi="Roboto"/>
          <w:color w:val="EFF3F8"/>
          <w:sz w:val="21"/>
          <w:szCs w:val="21"/>
          <w:shd w:val="clear" w:color="auto" w:fill="24385B"/>
        </w:rPr>
        <w:t xml:space="preserve"> Teme</w:t>
      </w:r>
    </w:p>
    <w:p w14:paraId="07680A21" w14:textId="3D594478" w:rsidR="008B679D" w:rsidRDefault="008B679D" w:rsidP="007E5DA3">
      <w:pPr>
        <w:spacing w:after="0" w:line="240" w:lineRule="auto"/>
        <w:rPr>
          <w:rFonts w:ascii="Roboto" w:hAnsi="Roboto"/>
          <w:color w:val="EFF3F8"/>
          <w:sz w:val="21"/>
          <w:szCs w:val="21"/>
          <w:shd w:val="clear" w:color="auto" w:fill="24385B"/>
        </w:rPr>
      </w:pPr>
    </w:p>
    <w:p w14:paraId="76C88172" w14:textId="77777777" w:rsidR="005D201B" w:rsidRDefault="005D201B" w:rsidP="005D201B">
      <w:pPr>
        <w:pStyle w:val="Ttulo1"/>
        <w:shd w:val="clear" w:color="auto" w:fill="0C1633"/>
        <w:spacing w:before="161" w:beforeAutospacing="0" w:after="161" w:afterAutospacing="0"/>
        <w:rPr>
          <w:rFonts w:ascii="Roboto" w:hAnsi="Roboto"/>
          <w:color w:val="EFF3F8"/>
        </w:rPr>
      </w:pPr>
      <w:r>
        <w:rPr>
          <w:rFonts w:ascii="Roboto" w:hAnsi="Roboto"/>
          <w:color w:val="EFF3F8"/>
        </w:rPr>
        <w:t>Objetos, método constructor y su sintaxis en código</w:t>
      </w:r>
    </w:p>
    <w:p w14:paraId="0942FC9E"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nos ayudan a crear instancia de una clase, el objeto es el resultado de lo que modelamos, de los parámetros declarados y usaremos los objetos para que nuestras clases cobren vida.</w:t>
      </w:r>
    </w:p>
    <w:p w14:paraId="69E1F5CA"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constructores</w:t>
      </w:r>
      <w:r>
        <w:rPr>
          <w:rFonts w:ascii="Roboto" w:hAnsi="Roboto"/>
          <w:color w:val="BECDE3"/>
        </w:rPr>
        <w:t xml:space="preserve"> dan un estado inicial al objeto y podemos añadirle algunos datos al objeto mediante estos métodos. Los atributos o elementos que </w:t>
      </w:r>
      <w:r>
        <w:rPr>
          <w:rFonts w:ascii="Roboto" w:hAnsi="Roboto"/>
          <w:color w:val="BECDE3"/>
        </w:rPr>
        <w:lastRenderedPageBreak/>
        <w:t>pasemos a través del constructor serán los datos mínimos que necesita el objeto para que pueda vivir.</w:t>
      </w:r>
    </w:p>
    <w:p w14:paraId="24A48294" w14:textId="7F4B6695" w:rsidR="008B679D" w:rsidRDefault="009D1255" w:rsidP="007E5DA3">
      <w:pPr>
        <w:spacing w:after="0" w:line="240" w:lineRule="auto"/>
      </w:pPr>
      <w:r>
        <w:rPr>
          <w:noProof/>
        </w:rPr>
        <w:drawing>
          <wp:inline distT="0" distB="0" distL="0" distR="0" wp14:anchorId="78618781" wp14:editId="5792AF5D">
            <wp:extent cx="5612130" cy="3203575"/>
            <wp:effectExtent l="0" t="0" r="7620" b="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p w14:paraId="0AAB6688" w14:textId="6C892162" w:rsidR="00693A44" w:rsidRDefault="00693A44" w:rsidP="007E5DA3">
      <w:pPr>
        <w:spacing w:after="0" w:line="240" w:lineRule="auto"/>
      </w:pPr>
    </w:p>
    <w:p w14:paraId="7331F0E8" w14:textId="1D4DC5A7" w:rsidR="00693A44" w:rsidRDefault="00693A44" w:rsidP="00693A44">
      <w:pPr>
        <w:pStyle w:val="Ttulo1"/>
        <w:shd w:val="clear" w:color="auto" w:fill="0C1633"/>
        <w:spacing w:before="161" w:beforeAutospacing="0" w:after="161" w:afterAutospacing="0"/>
        <w:rPr>
          <w:rFonts w:ascii="Roboto" w:hAnsi="Roboto"/>
          <w:color w:val="EFF3F8"/>
        </w:rPr>
      </w:pPr>
      <w:r>
        <w:rPr>
          <w:rFonts w:ascii="Roboto" w:hAnsi="Roboto"/>
          <w:color w:val="EFF3F8"/>
        </w:rPr>
        <w:t>Objetos. Dando vida a nuestras clases en Java y Python</w:t>
      </w:r>
    </w:p>
    <w:p w14:paraId="4BA45D6D" w14:textId="77777777" w:rsidR="003C680E" w:rsidRDefault="003C680E" w:rsidP="00693A44">
      <w:pPr>
        <w:pStyle w:val="Ttulo1"/>
        <w:shd w:val="clear" w:color="auto" w:fill="0C1633"/>
        <w:spacing w:before="161" w:beforeAutospacing="0" w:after="161" w:afterAutospacing="0"/>
        <w:rPr>
          <w:rFonts w:ascii="Roboto" w:hAnsi="Roboto"/>
          <w:color w:val="EFF3F8"/>
        </w:rPr>
      </w:pPr>
    </w:p>
    <w:p w14:paraId="3B994803" w14:textId="77777777" w:rsidR="003C680E" w:rsidRDefault="003C680E" w:rsidP="003C680E">
      <w:pPr>
        <w:pStyle w:val="Ttulo1"/>
        <w:shd w:val="clear" w:color="auto" w:fill="0C1633"/>
        <w:spacing w:before="161" w:beforeAutospacing="0" w:after="161" w:afterAutospacing="0"/>
        <w:rPr>
          <w:rFonts w:ascii="Roboto" w:hAnsi="Roboto"/>
          <w:color w:val="EFF3F8"/>
        </w:rPr>
      </w:pPr>
      <w:r>
        <w:rPr>
          <w:rFonts w:ascii="Roboto" w:hAnsi="Roboto"/>
          <w:color w:val="EFF3F8"/>
        </w:rPr>
        <w:t>Declarando un Método Constructor en Java y JavaScript</w:t>
      </w:r>
    </w:p>
    <w:p w14:paraId="63D28C5C" w14:textId="4EE6FCBA" w:rsidR="00693A44" w:rsidRDefault="00693A44" w:rsidP="007E5DA3">
      <w:pPr>
        <w:spacing w:after="0" w:line="240" w:lineRule="auto"/>
      </w:pPr>
    </w:p>
    <w:p w14:paraId="37817FB9" w14:textId="77777777" w:rsidR="005B585A" w:rsidRDefault="005B585A" w:rsidP="005B585A">
      <w:pPr>
        <w:pStyle w:val="Ttulo1"/>
        <w:shd w:val="clear" w:color="auto" w:fill="121F3D"/>
        <w:spacing w:before="161" w:beforeAutospacing="0" w:after="161" w:afterAutospacing="0"/>
        <w:rPr>
          <w:rFonts w:ascii="Roboto" w:hAnsi="Roboto"/>
          <w:color w:val="EFF3F8"/>
        </w:rPr>
      </w:pPr>
      <w:r>
        <w:rPr>
          <w:rFonts w:ascii="Roboto" w:hAnsi="Roboto"/>
          <w:color w:val="EFF3F8"/>
        </w:rPr>
        <w:t>JavaScript orientado a objetos, lo más nuevo</w:t>
      </w:r>
    </w:p>
    <w:p w14:paraId="0E7A3E25" w14:textId="07C9C1AB" w:rsidR="005B585A" w:rsidRDefault="005B585A" w:rsidP="007E5DA3">
      <w:pPr>
        <w:spacing w:after="0" w:line="240" w:lineRule="auto"/>
      </w:pPr>
    </w:p>
    <w:p w14:paraId="6E6E9404"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 partir de las nuevas especificaciones del </w:t>
      </w:r>
      <w:proofErr w:type="spellStart"/>
      <w:r>
        <w:rPr>
          <w:rFonts w:ascii="Roboto" w:hAnsi="Roboto"/>
          <w:color w:val="EFF3F8"/>
          <w:sz w:val="27"/>
          <w:szCs w:val="27"/>
        </w:rPr>
        <w:t>EcmaScript</w:t>
      </w:r>
      <w:proofErr w:type="spellEnd"/>
      <w:r>
        <w:rPr>
          <w:rFonts w:ascii="Roboto" w:hAnsi="Roboto"/>
          <w:color w:val="EFF3F8"/>
          <w:sz w:val="27"/>
          <w:szCs w:val="27"/>
        </w:rPr>
        <w:t xml:space="preserve"> 6 ya podemos declarar una clase con la palabra reservada </w:t>
      </w:r>
      <w:proofErr w:type="spellStart"/>
      <w:r>
        <w:rPr>
          <w:rStyle w:val="nfasis"/>
          <w:rFonts w:ascii="Roboto" w:hAnsi="Roboto"/>
          <w:color w:val="EFF3F8"/>
          <w:sz w:val="27"/>
          <w:szCs w:val="27"/>
        </w:rPr>
        <w:t>class</w:t>
      </w:r>
      <w:proofErr w:type="spellEnd"/>
      <w:r>
        <w:rPr>
          <w:rFonts w:ascii="Roboto" w:hAnsi="Roboto"/>
          <w:color w:val="EFF3F8"/>
          <w:sz w:val="27"/>
          <w:szCs w:val="27"/>
        </w:rPr>
        <w:t>, aunque es importante aclarar que estos no dejan de ser prototipos, sino todo lo contrario.</w:t>
      </w:r>
    </w:p>
    <w:p w14:paraId="2331477B" w14:textId="77777777" w:rsidR="005B585A" w:rsidRDefault="005B585A" w:rsidP="005B585A">
      <w:pPr>
        <w:pStyle w:val="NormalWeb"/>
        <w:shd w:val="clear" w:color="auto" w:fill="0C1633"/>
        <w:rPr>
          <w:rFonts w:ascii="Roboto" w:hAnsi="Roboto"/>
          <w:color w:val="EFF3F8"/>
          <w:sz w:val="27"/>
          <w:szCs w:val="27"/>
        </w:rPr>
      </w:pPr>
      <w:proofErr w:type="gramStart"/>
      <w:r>
        <w:rPr>
          <w:rFonts w:ascii="Roboto" w:hAnsi="Roboto"/>
          <w:color w:val="EFF3F8"/>
          <w:sz w:val="27"/>
          <w:szCs w:val="27"/>
        </w:rPr>
        <w:lastRenderedPageBreak/>
        <w:t>Además</w:t>
      </w:r>
      <w:proofErr w:type="gramEnd"/>
      <w:r>
        <w:rPr>
          <w:rFonts w:ascii="Roboto" w:hAnsi="Roboto"/>
          <w:color w:val="EFF3F8"/>
          <w:sz w:val="27"/>
          <w:szCs w:val="27"/>
        </w:rPr>
        <w:t xml:space="preserve"> tendremos una palabra clave para definir un constructor, y dentro de este estarán las propiedades de nuestra clase definidas listas para inicializarse.</w:t>
      </w:r>
    </w:p>
    <w:p w14:paraId="348FEE0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Transcribamos el código JavaScript que generamos en la clase anterior a este nuevo estándar.</w:t>
      </w:r>
    </w:p>
    <w:p w14:paraId="10AC8E0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La clase </w:t>
      </w:r>
      <w:r>
        <w:rPr>
          <w:rStyle w:val="Textoennegrita"/>
          <w:rFonts w:ascii="Roboto" w:eastAsiaTheme="majorEastAsia" w:hAnsi="Roboto"/>
          <w:color w:val="EFF3F8"/>
          <w:sz w:val="27"/>
          <w:szCs w:val="27"/>
        </w:rPr>
        <w:t>Car</w:t>
      </w:r>
      <w:r>
        <w:rPr>
          <w:rFonts w:ascii="Roboto" w:hAnsi="Roboto"/>
          <w:color w:val="EFF3F8"/>
          <w:sz w:val="27"/>
          <w:szCs w:val="27"/>
        </w:rPr>
        <w:t> quedaría así:</w:t>
      </w:r>
    </w:p>
    <w:p w14:paraId="46D0FDC1" w14:textId="4FAC1616" w:rsidR="005B585A" w:rsidRDefault="005B585A" w:rsidP="005B585A">
      <w:pPr>
        <w:rPr>
          <w:rFonts w:ascii="Times New Roman" w:hAnsi="Times New Roman"/>
          <w:sz w:val="24"/>
          <w:szCs w:val="24"/>
        </w:rPr>
      </w:pPr>
      <w:r>
        <w:rPr>
          <w:noProof/>
        </w:rPr>
        <w:drawing>
          <wp:inline distT="0" distB="0" distL="0" distR="0" wp14:anchorId="0B05FB1F" wp14:editId="584AFBD6">
            <wp:extent cx="5612130" cy="4647565"/>
            <wp:effectExtent l="0" t="0" r="762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647565"/>
                    </a:xfrm>
                    <a:prstGeom prst="rect">
                      <a:avLst/>
                    </a:prstGeom>
                    <a:noFill/>
                    <a:ln>
                      <a:noFill/>
                    </a:ln>
                  </pic:spPr>
                </pic:pic>
              </a:graphicData>
            </a:graphic>
          </wp:inline>
        </w:drawing>
      </w:r>
    </w:p>
    <w:p w14:paraId="5AA3A7D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Si quisiéramos declarar un método, en esta nueva sintaxis dejaremos de utilizar la palabra clave </w:t>
      </w:r>
      <w:proofErr w:type="spellStart"/>
      <w:r>
        <w:rPr>
          <w:rStyle w:val="nfasis"/>
          <w:rFonts w:ascii="Roboto" w:hAnsi="Roboto"/>
          <w:color w:val="EFF3F8"/>
          <w:sz w:val="27"/>
          <w:szCs w:val="27"/>
        </w:rPr>
        <w:t>function</w:t>
      </w:r>
      <w:proofErr w:type="spellEnd"/>
      <w:r>
        <w:rPr>
          <w:rFonts w:ascii="Roboto" w:hAnsi="Roboto"/>
          <w:color w:val="EFF3F8"/>
          <w:sz w:val="27"/>
          <w:szCs w:val="27"/>
        </w:rPr>
        <w:t>.</w:t>
      </w:r>
    </w:p>
    <w:p w14:paraId="536A8499"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Ahora veamos a la clase </w:t>
      </w:r>
      <w:proofErr w:type="spellStart"/>
      <w:r>
        <w:rPr>
          <w:rStyle w:val="Textoennegrita"/>
          <w:rFonts w:ascii="Roboto" w:eastAsiaTheme="majorEastAsia" w:hAnsi="Roboto"/>
          <w:color w:val="EFF3F8"/>
          <w:sz w:val="27"/>
          <w:szCs w:val="27"/>
        </w:rPr>
        <w:t>Account</w:t>
      </w:r>
      <w:proofErr w:type="spellEnd"/>
      <w:r>
        <w:rPr>
          <w:rFonts w:ascii="Roboto" w:hAnsi="Roboto"/>
          <w:color w:val="EFF3F8"/>
          <w:sz w:val="27"/>
          <w:szCs w:val="27"/>
        </w:rPr>
        <w:t>:</w:t>
      </w:r>
    </w:p>
    <w:p w14:paraId="386DC2D7" w14:textId="68278605" w:rsidR="005B585A" w:rsidRDefault="005B585A" w:rsidP="005B585A">
      <w:pPr>
        <w:rPr>
          <w:rFonts w:ascii="Times New Roman" w:hAnsi="Times New Roman"/>
          <w:sz w:val="24"/>
          <w:szCs w:val="24"/>
        </w:rPr>
      </w:pPr>
      <w:r>
        <w:rPr>
          <w:noProof/>
        </w:rPr>
        <w:lastRenderedPageBreak/>
        <w:drawing>
          <wp:inline distT="0" distB="0" distL="0" distR="0" wp14:anchorId="7F7F7EE4" wp14:editId="7A429A54">
            <wp:extent cx="5612130" cy="32797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279775"/>
                    </a:xfrm>
                    <a:prstGeom prst="rect">
                      <a:avLst/>
                    </a:prstGeom>
                    <a:noFill/>
                    <a:ln>
                      <a:noFill/>
                    </a:ln>
                  </pic:spPr>
                </pic:pic>
              </a:graphicData>
            </a:graphic>
          </wp:inline>
        </w:drawing>
      </w:r>
    </w:p>
    <w:p w14:paraId="65D8831A"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Y para finalizar aquí puedes ver las clases </w:t>
      </w:r>
      <w:proofErr w:type="spellStart"/>
      <w:r>
        <w:rPr>
          <w:rStyle w:val="Textoennegrita"/>
          <w:rFonts w:ascii="Roboto" w:eastAsiaTheme="majorEastAsia" w:hAnsi="Roboto"/>
          <w:color w:val="EFF3F8"/>
          <w:sz w:val="27"/>
          <w:szCs w:val="27"/>
        </w:rPr>
        <w:t>Route</w:t>
      </w:r>
      <w:proofErr w:type="spellEnd"/>
      <w:r>
        <w:rPr>
          <w:rFonts w:ascii="Roboto" w:hAnsi="Roboto"/>
          <w:color w:val="EFF3F8"/>
          <w:sz w:val="27"/>
          <w:szCs w:val="27"/>
        </w:rPr>
        <w:t> y </w:t>
      </w:r>
      <w:proofErr w:type="spellStart"/>
      <w:r>
        <w:rPr>
          <w:rStyle w:val="Textoennegrita"/>
          <w:rFonts w:ascii="Roboto" w:eastAsiaTheme="majorEastAsia" w:hAnsi="Roboto"/>
          <w:color w:val="EFF3F8"/>
          <w:sz w:val="27"/>
          <w:szCs w:val="27"/>
        </w:rPr>
        <w:t>Payment</w:t>
      </w:r>
      <w:proofErr w:type="spellEnd"/>
      <w:r>
        <w:rPr>
          <w:rFonts w:ascii="Roboto" w:hAnsi="Roboto"/>
          <w:color w:val="EFF3F8"/>
          <w:sz w:val="27"/>
          <w:szCs w:val="27"/>
        </w:rPr>
        <w:t>:</w:t>
      </w:r>
    </w:p>
    <w:p w14:paraId="3E2A63D9" w14:textId="483C3323" w:rsidR="005B585A" w:rsidRDefault="005B585A" w:rsidP="005B585A">
      <w:pPr>
        <w:rPr>
          <w:rFonts w:ascii="Times New Roman" w:hAnsi="Times New Roman"/>
          <w:sz w:val="24"/>
          <w:szCs w:val="24"/>
        </w:rPr>
      </w:pPr>
      <w:r>
        <w:rPr>
          <w:noProof/>
        </w:rPr>
        <w:lastRenderedPageBreak/>
        <w:drawing>
          <wp:inline distT="0" distB="0" distL="0" distR="0" wp14:anchorId="5933FE97" wp14:editId="590C4EE9">
            <wp:extent cx="5612130" cy="32016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201670"/>
                    </a:xfrm>
                    <a:prstGeom prst="rect">
                      <a:avLst/>
                    </a:prstGeom>
                    <a:noFill/>
                    <a:ln>
                      <a:noFill/>
                    </a:ln>
                  </pic:spPr>
                </pic:pic>
              </a:graphicData>
            </a:graphic>
          </wp:inline>
        </w:drawing>
      </w:r>
      <w:r>
        <w:rPr>
          <w:noProof/>
        </w:rPr>
        <w:drawing>
          <wp:inline distT="0" distB="0" distL="0" distR="0" wp14:anchorId="3ABADA2C" wp14:editId="259D7071">
            <wp:extent cx="4993640" cy="2727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3640" cy="2727325"/>
                    </a:xfrm>
                    <a:prstGeom prst="rect">
                      <a:avLst/>
                    </a:prstGeom>
                    <a:noFill/>
                    <a:ln>
                      <a:noFill/>
                    </a:ln>
                  </pic:spPr>
                </pic:pic>
              </a:graphicData>
            </a:graphic>
          </wp:inline>
        </w:drawing>
      </w:r>
    </w:p>
    <w:p w14:paraId="7B4548C8"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Notarás que para instanciar un objeto seguiremos usando la palabra clave </w:t>
      </w:r>
      <w:r>
        <w:rPr>
          <w:rStyle w:val="nfasis"/>
          <w:rFonts w:ascii="Roboto" w:hAnsi="Roboto"/>
          <w:color w:val="EFF3F8"/>
          <w:sz w:val="27"/>
          <w:szCs w:val="27"/>
        </w:rPr>
        <w:t>new</w:t>
      </w:r>
      <w:r>
        <w:rPr>
          <w:rFonts w:ascii="Roboto" w:hAnsi="Roboto"/>
          <w:color w:val="EFF3F8"/>
          <w:sz w:val="27"/>
          <w:szCs w:val="27"/>
        </w:rPr>
        <w:t>.</w:t>
      </w:r>
    </w:p>
    <w:p w14:paraId="2C060F67" w14:textId="2CA96056" w:rsidR="005B585A" w:rsidRDefault="005B585A" w:rsidP="005B585A">
      <w:pPr>
        <w:rPr>
          <w:rFonts w:ascii="Times New Roman" w:hAnsi="Times New Roman"/>
          <w:sz w:val="24"/>
          <w:szCs w:val="24"/>
        </w:rPr>
      </w:pPr>
      <w:r>
        <w:rPr>
          <w:noProof/>
        </w:rPr>
        <w:drawing>
          <wp:inline distT="0" distB="0" distL="0" distR="0" wp14:anchorId="2D50925E" wp14:editId="2AB99582">
            <wp:extent cx="5612130" cy="9321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932180"/>
                    </a:xfrm>
                    <a:prstGeom prst="rect">
                      <a:avLst/>
                    </a:prstGeom>
                    <a:noFill/>
                    <a:ln>
                      <a:noFill/>
                    </a:ln>
                  </pic:spPr>
                </pic:pic>
              </a:graphicData>
            </a:graphic>
          </wp:inline>
        </w:drawing>
      </w:r>
    </w:p>
    <w:p w14:paraId="7F89A7D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Y los resultados serán los mismos:</w:t>
      </w:r>
    </w:p>
    <w:p w14:paraId="5EFA24D3" w14:textId="7C3472C3" w:rsidR="005B585A" w:rsidRDefault="005B585A" w:rsidP="005B585A">
      <w:pPr>
        <w:rPr>
          <w:rFonts w:ascii="Times New Roman" w:hAnsi="Times New Roman"/>
          <w:sz w:val="24"/>
          <w:szCs w:val="24"/>
        </w:rPr>
      </w:pPr>
      <w:r>
        <w:rPr>
          <w:noProof/>
        </w:rPr>
        <w:lastRenderedPageBreak/>
        <w:drawing>
          <wp:inline distT="0" distB="0" distL="0" distR="0" wp14:anchorId="070BE576" wp14:editId="449AA839">
            <wp:extent cx="5612130" cy="19494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949450"/>
                    </a:xfrm>
                    <a:prstGeom prst="rect">
                      <a:avLst/>
                    </a:prstGeom>
                    <a:noFill/>
                    <a:ln>
                      <a:noFill/>
                    </a:ln>
                  </pic:spPr>
                </pic:pic>
              </a:graphicData>
            </a:graphic>
          </wp:inline>
        </w:drawing>
      </w:r>
    </w:p>
    <w:p w14:paraId="3D639496"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Aquí encuentras el código de este ejercicio: </w:t>
      </w:r>
      <w:hyperlink r:id="rId45" w:tgtFrame="_blank" w:history="1">
        <w:r>
          <w:rPr>
            <w:rStyle w:val="Hipervnculo"/>
            <w:rFonts w:ascii="Roboto" w:hAnsi="Roboto"/>
            <w:color w:val="33B1FF"/>
            <w:sz w:val="27"/>
            <w:szCs w:val="27"/>
            <w:u w:val="none"/>
          </w:rPr>
          <w:t>https://github.com/anncode1/Curso-POO-Platzi/tree/3.1.POOJS</w:t>
        </w:r>
      </w:hyperlink>
    </w:p>
    <w:p w14:paraId="621784AD" w14:textId="0676964C" w:rsidR="005B585A" w:rsidRDefault="005B585A" w:rsidP="007E5DA3">
      <w:pPr>
        <w:spacing w:after="0" w:line="240" w:lineRule="auto"/>
      </w:pPr>
    </w:p>
    <w:p w14:paraId="4AC1C573" w14:textId="77777777" w:rsidR="00B536A3" w:rsidRDefault="00B536A3" w:rsidP="00B536A3">
      <w:pPr>
        <w:pStyle w:val="Ttulo1"/>
        <w:shd w:val="clear" w:color="auto" w:fill="121F3D"/>
        <w:spacing w:before="161" w:beforeAutospacing="0" w:after="161" w:afterAutospacing="0"/>
        <w:rPr>
          <w:rFonts w:ascii="Roboto" w:hAnsi="Roboto"/>
          <w:color w:val="EFF3F8"/>
        </w:rPr>
      </w:pPr>
      <w:r>
        <w:rPr>
          <w:rFonts w:ascii="Roboto" w:hAnsi="Roboto"/>
          <w:color w:val="EFF3F8"/>
        </w:rPr>
        <w:t>Aplicando herencia en lenguaje Java y PHP</w:t>
      </w:r>
    </w:p>
    <w:p w14:paraId="1F4D979F" w14:textId="77777777" w:rsidR="00B536A3" w:rsidRDefault="00B536A3" w:rsidP="00B536A3">
      <w:pPr>
        <w:pStyle w:val="Ttulo2"/>
        <w:shd w:val="clear" w:color="auto" w:fill="121F3D"/>
        <w:spacing w:before="0"/>
        <w:rPr>
          <w:rFonts w:ascii="Roboto" w:hAnsi="Roboto"/>
          <w:color w:val="BECDE3"/>
        </w:rPr>
      </w:pPr>
      <w:proofErr w:type="spellStart"/>
      <w:ins w:id="0" w:author="Unknown">
        <w:r>
          <w:rPr>
            <w:rStyle w:val="Textoennegrita"/>
            <w:rFonts w:ascii="Roboto" w:hAnsi="Roboto"/>
            <w:b w:val="0"/>
            <w:bCs w:val="0"/>
            <w:color w:val="BECDE3"/>
          </w:rPr>
          <w:t>Disclaimer</w:t>
        </w:r>
        <w:proofErr w:type="spellEnd"/>
        <w:r>
          <w:rPr>
            <w:rStyle w:val="Textoennegrita"/>
            <w:rFonts w:ascii="Roboto" w:hAnsi="Roboto"/>
            <w:b w:val="0"/>
            <w:bCs w:val="0"/>
            <w:color w:val="BECDE3"/>
          </w:rPr>
          <w:t>:</w:t>
        </w:r>
      </w:ins>
    </w:p>
    <w:p w14:paraId="7EBE68C1" w14:textId="77777777" w:rsidR="00B536A3" w:rsidRDefault="00B536A3" w:rsidP="00B536A3">
      <w:pPr>
        <w:pStyle w:val="NormalWeb"/>
        <w:shd w:val="clear" w:color="auto" w:fill="121F3D"/>
        <w:spacing w:before="0" w:beforeAutospacing="0" w:after="0" w:afterAutospacing="0"/>
        <w:rPr>
          <w:rFonts w:ascii="Roboto" w:hAnsi="Roboto"/>
          <w:color w:val="BECDE3"/>
        </w:rPr>
      </w:pPr>
      <w:proofErr w:type="spellStart"/>
      <w:r>
        <w:rPr>
          <w:rFonts w:ascii="Roboto" w:hAnsi="Roboto"/>
          <w:color w:val="BECDE3"/>
        </w:rPr>
        <w:t>ArrayList</w:t>
      </w:r>
      <w:proofErr w:type="spellEnd"/>
      <w:r>
        <w:rPr>
          <w:rFonts w:ascii="Roboto" w:hAnsi="Roboto"/>
          <w:color w:val="BECDE3"/>
        </w:rPr>
        <w:t xml:space="preserve"> solo permite un argumento, por ejemplo: </w:t>
      </w:r>
      <w:proofErr w:type="spellStart"/>
      <w:r>
        <w:rPr>
          <w:rFonts w:ascii="Roboto" w:hAnsi="Roboto"/>
          <w:color w:val="BECDE3"/>
        </w:rPr>
        <w:t>ArrayList</w:t>
      </w:r>
      <w:proofErr w:type="spellEnd"/>
      <w:r>
        <w:rPr>
          <w:rFonts w:ascii="Roboto" w:hAnsi="Roboto"/>
          <w:color w:val="BECDE3"/>
        </w:rPr>
        <w:t>&lt;</w:t>
      </w:r>
      <w:proofErr w:type="spellStart"/>
      <w:r>
        <w:rPr>
          <w:rFonts w:ascii="Roboto" w:hAnsi="Roboto"/>
          <w:color w:val="BECDE3"/>
        </w:rPr>
        <w:t>String</w:t>
      </w:r>
      <w:proofErr w:type="spellEnd"/>
      <w:r>
        <w:rPr>
          <w:rFonts w:ascii="Roboto" w:hAnsi="Roboto"/>
          <w:color w:val="BECDE3"/>
        </w:rPr>
        <w:t xml:space="preserve">&gt; </w:t>
      </w:r>
      <w:proofErr w:type="spellStart"/>
      <w:r>
        <w:rPr>
          <w:rFonts w:ascii="Roboto" w:hAnsi="Roboto"/>
          <w:color w:val="BECDE3"/>
        </w:rPr>
        <w:t>myList</w:t>
      </w:r>
      <w:proofErr w:type="spellEnd"/>
      <w:r>
        <w:rPr>
          <w:rFonts w:ascii="Roboto" w:hAnsi="Roboto"/>
          <w:color w:val="BECDE3"/>
        </w:rPr>
        <w:t>;</w:t>
      </w:r>
      <w:r>
        <w:rPr>
          <w:rFonts w:ascii="Roboto" w:hAnsi="Roboto"/>
          <w:color w:val="BECDE3"/>
        </w:rPr>
        <w:br/>
        <w:t>En este caso se necesitan dos argumentos quedaría algo así</w:t>
      </w:r>
      <w:r>
        <w:rPr>
          <w:rFonts w:ascii="Roboto" w:hAnsi="Roboto"/>
          <w:color w:val="BECDE3"/>
        </w:rPr>
        <w:br/>
      </w:r>
      <w:proofErr w:type="spellStart"/>
      <w:r>
        <w:rPr>
          <w:rStyle w:val="CdigoHTML"/>
          <w:color w:val="BECDE3"/>
          <w:shd w:val="clear" w:color="auto" w:fill="0C1633"/>
        </w:rPr>
        <w:t>Map</w:t>
      </w:r>
      <w:proofErr w:type="spellEnd"/>
      <w:r>
        <w:rPr>
          <w:rStyle w:val="CdigoHTML"/>
          <w:color w:val="BECDE3"/>
          <w:shd w:val="clear" w:color="auto" w:fill="0C1633"/>
        </w:rPr>
        <w:t>&lt;</w:t>
      </w:r>
      <w:proofErr w:type="spellStart"/>
      <w:r>
        <w:rPr>
          <w:rStyle w:val="CdigoHTML"/>
          <w:color w:val="BECDE3"/>
          <w:shd w:val="clear" w:color="auto" w:fill="0C1633"/>
        </w:rPr>
        <w:t>String</w:t>
      </w:r>
      <w:proofErr w:type="spellEnd"/>
      <w:r>
        <w:rPr>
          <w:rStyle w:val="CdigoHTML"/>
          <w:color w:val="BECDE3"/>
          <w:shd w:val="clear" w:color="auto" w:fill="0C1633"/>
        </w:rPr>
        <w:t xml:space="preserve">, </w:t>
      </w:r>
      <w:proofErr w:type="spellStart"/>
      <w:r>
        <w:rPr>
          <w:rStyle w:val="CdigoHTML"/>
          <w:color w:val="BECDE3"/>
          <w:shd w:val="clear" w:color="auto" w:fill="0C1633"/>
        </w:rPr>
        <w:t>Map</w:t>
      </w:r>
      <w:proofErr w:type="spellEnd"/>
      <w:r>
        <w:rPr>
          <w:rStyle w:val="CdigoHTML"/>
          <w:color w:val="BECDE3"/>
          <w:shd w:val="clear" w:color="auto" w:fill="0C1633"/>
        </w:rPr>
        <w:t>&lt;</w:t>
      </w:r>
      <w:proofErr w:type="spellStart"/>
      <w:r>
        <w:rPr>
          <w:rStyle w:val="CdigoHTML"/>
          <w:color w:val="BECDE3"/>
          <w:shd w:val="clear" w:color="auto" w:fill="0C1633"/>
        </w:rPr>
        <w:t>String</w:t>
      </w:r>
      <w:proofErr w:type="spellEnd"/>
      <w:r>
        <w:rPr>
          <w:rStyle w:val="CdigoHTML"/>
          <w:color w:val="BECDE3"/>
          <w:shd w:val="clear" w:color="auto" w:fill="0C1633"/>
        </w:rPr>
        <w:t xml:space="preserve">, </w:t>
      </w:r>
      <w:proofErr w:type="spellStart"/>
      <w:r>
        <w:rPr>
          <w:rStyle w:val="CdigoHTML"/>
          <w:color w:val="BECDE3"/>
          <w:shd w:val="clear" w:color="auto" w:fill="0C1633"/>
        </w:rPr>
        <w:t>Integer</w:t>
      </w:r>
      <w:proofErr w:type="spellEnd"/>
      <w:r>
        <w:rPr>
          <w:rStyle w:val="CdigoHTML"/>
          <w:color w:val="BECDE3"/>
          <w:shd w:val="clear" w:color="auto" w:fill="0C1633"/>
        </w:rPr>
        <w:t xml:space="preserve">&gt;&gt; </w:t>
      </w:r>
      <w:proofErr w:type="spellStart"/>
      <w:r>
        <w:rPr>
          <w:rStyle w:val="CdigoHTML"/>
          <w:color w:val="BECDE3"/>
          <w:shd w:val="clear" w:color="auto" w:fill="0C1633"/>
        </w:rPr>
        <w:t>typeCarAccepted</w:t>
      </w:r>
      <w:proofErr w:type="spellEnd"/>
      <w:r>
        <w:rPr>
          <w:rStyle w:val="CdigoHTML"/>
          <w:color w:val="BECDE3"/>
          <w:shd w:val="clear" w:color="auto" w:fill="0C1633"/>
        </w:rPr>
        <w:t>;</w:t>
      </w:r>
    </w:p>
    <w:p w14:paraId="0E709BE8" w14:textId="7D4CDC51" w:rsidR="00B536A3" w:rsidRDefault="00B536A3" w:rsidP="007E5DA3">
      <w:pPr>
        <w:spacing w:after="0" w:line="240" w:lineRule="auto"/>
      </w:pPr>
    </w:p>
    <w:p w14:paraId="08ACFC27" w14:textId="6F5206DB" w:rsidR="00827EA3" w:rsidRDefault="00827EA3" w:rsidP="007E5DA3">
      <w:pPr>
        <w:spacing w:after="0" w:line="240" w:lineRule="auto"/>
      </w:pPr>
    </w:p>
    <w:p w14:paraId="38DE0395" w14:textId="73C2E1A1" w:rsidR="00827EA3" w:rsidRPr="00827EA3" w:rsidRDefault="00827EA3" w:rsidP="00827EA3">
      <w:pPr>
        <w:pStyle w:val="Ttulo1"/>
        <w:shd w:val="clear" w:color="auto" w:fill="121F3D"/>
        <w:spacing w:before="161" w:beforeAutospacing="0" w:after="161" w:afterAutospacing="0"/>
        <w:rPr>
          <w:rFonts w:ascii="Roboto" w:hAnsi="Roboto"/>
          <w:color w:val="EFF3F8"/>
        </w:rPr>
      </w:pPr>
      <w:r>
        <w:rPr>
          <w:rFonts w:ascii="Roboto" w:hAnsi="Roboto"/>
          <w:color w:val="EFF3F8"/>
        </w:rPr>
        <w:t>Aplicando herencia en lenguaje Python y JavaScript</w:t>
      </w:r>
    </w:p>
    <w:p w14:paraId="4E37E6D9" w14:textId="77777777" w:rsidR="00827EA3" w:rsidRDefault="00827EA3" w:rsidP="00827EA3">
      <w:pPr>
        <w:pStyle w:val="Ttulo2"/>
        <w:pBdr>
          <w:bottom w:val="single" w:sz="6" w:space="9" w:color="40587C"/>
        </w:pBdr>
        <w:shd w:val="clear" w:color="auto" w:fill="0C1633"/>
        <w:spacing w:before="360" w:after="360"/>
        <w:rPr>
          <w:rFonts w:ascii="Roboto" w:hAnsi="Roboto"/>
          <w:color w:val="EFF3F8"/>
        </w:rPr>
      </w:pPr>
      <w:r>
        <w:rPr>
          <w:rFonts w:ascii="Roboto" w:hAnsi="Roboto"/>
          <w:color w:val="EFF3F8"/>
        </w:rPr>
        <w:t>Python</w:t>
      </w:r>
    </w:p>
    <w:p w14:paraId="519FE16E" w14:textId="77777777" w:rsidR="00827EA3" w:rsidRDefault="00827EA3" w:rsidP="00827EA3">
      <w:pPr>
        <w:pStyle w:val="NormalWeb"/>
        <w:shd w:val="clear" w:color="auto" w:fill="0C1633"/>
        <w:rPr>
          <w:rFonts w:ascii="Roboto" w:hAnsi="Roboto"/>
          <w:color w:val="EFF3F8"/>
          <w:sz w:val="27"/>
          <w:szCs w:val="27"/>
        </w:rPr>
      </w:pPr>
      <w:r>
        <w:rPr>
          <w:rFonts w:ascii="Roboto" w:hAnsi="Roboto"/>
          <w:color w:val="EFF3F8"/>
          <w:sz w:val="27"/>
          <w:szCs w:val="27"/>
        </w:rPr>
        <w:t>Recuerdas que en Python la herencia se expresa de manera muy similar a un método constructor de otros lenguajes. Apliquemos herencia para nuestra familia Car, para esto crearemos las siguientes clases:</w:t>
      </w:r>
    </w:p>
    <w:p w14:paraId="7D98278D" w14:textId="77777777" w:rsidR="00827EA3" w:rsidRDefault="00000000" w:rsidP="00827EA3">
      <w:pPr>
        <w:numPr>
          <w:ilvl w:val="0"/>
          <w:numId w:val="8"/>
        </w:numPr>
        <w:shd w:val="clear" w:color="auto" w:fill="0C1633"/>
        <w:spacing w:after="0" w:line="240" w:lineRule="auto"/>
        <w:rPr>
          <w:rFonts w:ascii="Roboto" w:hAnsi="Roboto"/>
          <w:color w:val="EFF3F8"/>
          <w:sz w:val="27"/>
          <w:szCs w:val="27"/>
        </w:rPr>
      </w:pPr>
      <w:hyperlink r:id="rId46" w:tgtFrame="_blank" w:history="1">
        <w:r w:rsidR="00827EA3">
          <w:rPr>
            <w:rStyle w:val="Hipervnculo"/>
            <w:rFonts w:ascii="Roboto" w:hAnsi="Roboto"/>
            <w:color w:val="33B1FF"/>
            <w:sz w:val="27"/>
            <w:szCs w:val="27"/>
          </w:rPr>
          <w:t>UberX.py</w:t>
        </w:r>
      </w:hyperlink>
    </w:p>
    <w:p w14:paraId="51325052" w14:textId="77777777" w:rsidR="00827EA3" w:rsidRDefault="00000000" w:rsidP="00827EA3">
      <w:pPr>
        <w:numPr>
          <w:ilvl w:val="0"/>
          <w:numId w:val="8"/>
        </w:numPr>
        <w:shd w:val="clear" w:color="auto" w:fill="0C1633"/>
        <w:spacing w:after="0" w:line="240" w:lineRule="auto"/>
        <w:rPr>
          <w:rFonts w:ascii="Roboto" w:hAnsi="Roboto"/>
          <w:color w:val="EFF3F8"/>
          <w:sz w:val="27"/>
          <w:szCs w:val="27"/>
        </w:rPr>
      </w:pPr>
      <w:hyperlink r:id="rId47" w:tgtFrame="_blank" w:history="1">
        <w:r w:rsidR="00827EA3">
          <w:rPr>
            <w:rStyle w:val="Hipervnculo"/>
            <w:rFonts w:ascii="Roboto" w:hAnsi="Roboto"/>
            <w:color w:val="33B1FF"/>
            <w:sz w:val="27"/>
            <w:szCs w:val="27"/>
          </w:rPr>
          <w:t>UberPool.py</w:t>
        </w:r>
      </w:hyperlink>
    </w:p>
    <w:p w14:paraId="12403C9F" w14:textId="77777777" w:rsidR="00827EA3" w:rsidRDefault="00000000" w:rsidP="00827EA3">
      <w:pPr>
        <w:numPr>
          <w:ilvl w:val="0"/>
          <w:numId w:val="8"/>
        </w:numPr>
        <w:shd w:val="clear" w:color="auto" w:fill="0C1633"/>
        <w:spacing w:after="0" w:line="240" w:lineRule="auto"/>
        <w:rPr>
          <w:rFonts w:ascii="Roboto" w:hAnsi="Roboto"/>
          <w:color w:val="EFF3F8"/>
          <w:sz w:val="27"/>
          <w:szCs w:val="27"/>
        </w:rPr>
      </w:pPr>
      <w:hyperlink r:id="rId48" w:tgtFrame="_blank" w:history="1">
        <w:r w:rsidR="00827EA3">
          <w:rPr>
            <w:rStyle w:val="Hipervnculo"/>
            <w:rFonts w:ascii="Roboto" w:hAnsi="Roboto"/>
            <w:color w:val="33B1FF"/>
            <w:sz w:val="27"/>
            <w:szCs w:val="27"/>
          </w:rPr>
          <w:t>UberBlack.py</w:t>
        </w:r>
      </w:hyperlink>
    </w:p>
    <w:p w14:paraId="456269A4" w14:textId="77777777" w:rsidR="00827EA3" w:rsidRDefault="00000000" w:rsidP="00827EA3">
      <w:pPr>
        <w:numPr>
          <w:ilvl w:val="0"/>
          <w:numId w:val="8"/>
        </w:numPr>
        <w:shd w:val="clear" w:color="auto" w:fill="0C1633"/>
        <w:spacing w:after="0" w:line="240" w:lineRule="auto"/>
        <w:rPr>
          <w:rFonts w:ascii="Roboto" w:hAnsi="Roboto"/>
          <w:color w:val="EFF3F8"/>
          <w:sz w:val="27"/>
          <w:szCs w:val="27"/>
        </w:rPr>
      </w:pPr>
      <w:hyperlink r:id="rId49" w:tgtFrame="_blank" w:history="1">
        <w:r w:rsidR="00827EA3">
          <w:rPr>
            <w:rStyle w:val="Hipervnculo"/>
            <w:rFonts w:ascii="Roboto" w:hAnsi="Roboto"/>
            <w:color w:val="33B1FF"/>
            <w:sz w:val="27"/>
            <w:szCs w:val="27"/>
          </w:rPr>
          <w:t>UberVan.py</w:t>
        </w:r>
      </w:hyperlink>
    </w:p>
    <w:p w14:paraId="6B7B9629" w14:textId="1BAD8A1E" w:rsidR="00827EA3" w:rsidRDefault="00827EA3" w:rsidP="00827EA3">
      <w:pPr>
        <w:rPr>
          <w:rFonts w:ascii="Times New Roman" w:hAnsi="Times New Roman"/>
          <w:sz w:val="24"/>
          <w:szCs w:val="24"/>
        </w:rPr>
      </w:pPr>
      <w:r>
        <w:rPr>
          <w:noProof/>
        </w:rPr>
        <w:drawing>
          <wp:inline distT="0" distB="0" distL="0" distR="0" wp14:anchorId="0A5FA503" wp14:editId="68FBB722">
            <wp:extent cx="5612130" cy="2662555"/>
            <wp:effectExtent l="0" t="0" r="762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662555"/>
                    </a:xfrm>
                    <a:prstGeom prst="rect">
                      <a:avLst/>
                    </a:prstGeom>
                    <a:noFill/>
                    <a:ln>
                      <a:noFill/>
                    </a:ln>
                  </pic:spPr>
                </pic:pic>
              </a:graphicData>
            </a:graphic>
          </wp:inline>
        </w:drawing>
      </w:r>
      <w:r>
        <w:rPr>
          <w:noProof/>
        </w:rPr>
        <w:drawing>
          <wp:inline distT="0" distB="0" distL="0" distR="0" wp14:anchorId="124A0D87" wp14:editId="75348832">
            <wp:extent cx="5612130" cy="275018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750185"/>
                    </a:xfrm>
                    <a:prstGeom prst="rect">
                      <a:avLst/>
                    </a:prstGeom>
                    <a:noFill/>
                    <a:ln>
                      <a:noFill/>
                    </a:ln>
                  </pic:spPr>
                </pic:pic>
              </a:graphicData>
            </a:graphic>
          </wp:inline>
        </w:drawing>
      </w:r>
      <w:r>
        <w:rPr>
          <w:noProof/>
        </w:rPr>
        <w:lastRenderedPageBreak/>
        <w:drawing>
          <wp:inline distT="0" distB="0" distL="0" distR="0" wp14:anchorId="3DF5B8AE" wp14:editId="23971860">
            <wp:extent cx="5612130" cy="2072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072005"/>
                    </a:xfrm>
                    <a:prstGeom prst="rect">
                      <a:avLst/>
                    </a:prstGeom>
                    <a:noFill/>
                    <a:ln>
                      <a:noFill/>
                    </a:ln>
                  </pic:spPr>
                </pic:pic>
              </a:graphicData>
            </a:graphic>
          </wp:inline>
        </w:drawing>
      </w:r>
      <w:r>
        <w:rPr>
          <w:noProof/>
        </w:rPr>
        <w:drawing>
          <wp:inline distT="0" distB="0" distL="0" distR="0" wp14:anchorId="16BAAD60" wp14:editId="2E5BEE26">
            <wp:extent cx="5612130" cy="196151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1961515"/>
                    </a:xfrm>
                    <a:prstGeom prst="rect">
                      <a:avLst/>
                    </a:prstGeom>
                    <a:noFill/>
                    <a:ln>
                      <a:noFill/>
                    </a:ln>
                  </pic:spPr>
                </pic:pic>
              </a:graphicData>
            </a:graphic>
          </wp:inline>
        </w:drawing>
      </w:r>
    </w:p>
    <w:p w14:paraId="7F3C9E13"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El código completo puedes verlo aquí: </w:t>
      </w:r>
      <w:hyperlink r:id="rId54" w:tgtFrame="_blank" w:history="1">
        <w:r>
          <w:rPr>
            <w:rStyle w:val="Hipervnculo"/>
            <w:rFonts w:ascii="Roboto" w:eastAsiaTheme="majorEastAsia" w:hAnsi="Roboto"/>
            <w:color w:val="33B1FF"/>
            <w:sz w:val="27"/>
            <w:szCs w:val="27"/>
          </w:rPr>
          <w:t>https://github.com/anncode1/Curso-POO-Platzi/tree/2cbdf9db470a98323328f8a21bf6a9de941d008e/Python</w:t>
        </w:r>
      </w:hyperlink>
    </w:p>
    <w:p w14:paraId="5389306B" w14:textId="77777777" w:rsidR="00827EA3" w:rsidRDefault="00827EA3" w:rsidP="00827EA3">
      <w:pPr>
        <w:pStyle w:val="Ttulo2"/>
        <w:pBdr>
          <w:bottom w:val="single" w:sz="6" w:space="9" w:color="40587C"/>
        </w:pBdr>
        <w:shd w:val="clear" w:color="auto" w:fill="0C1633"/>
        <w:spacing w:before="360" w:after="360"/>
        <w:rPr>
          <w:rFonts w:ascii="Roboto" w:hAnsi="Roboto"/>
          <w:color w:val="EFF3F8"/>
          <w:sz w:val="36"/>
          <w:szCs w:val="36"/>
        </w:rPr>
      </w:pPr>
      <w:r>
        <w:rPr>
          <w:rFonts w:ascii="Roboto" w:hAnsi="Roboto"/>
          <w:color w:val="EFF3F8"/>
        </w:rPr>
        <w:t>JavaScript</w:t>
      </w:r>
    </w:p>
    <w:p w14:paraId="511359E7"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En clases anteriores te expliqué cómo ejecutar herencia en estándares anteriores al </w:t>
      </w:r>
      <w:proofErr w:type="spellStart"/>
      <w:r>
        <w:rPr>
          <w:rFonts w:ascii="Roboto" w:hAnsi="Roboto"/>
          <w:color w:val="EFF3F8"/>
          <w:sz w:val="27"/>
          <w:szCs w:val="27"/>
        </w:rPr>
        <w:t>EcmaScript</w:t>
      </w:r>
      <w:proofErr w:type="spellEnd"/>
      <w:r>
        <w:rPr>
          <w:rFonts w:ascii="Roboto" w:hAnsi="Roboto"/>
          <w:color w:val="EFF3F8"/>
          <w:sz w:val="27"/>
          <w:szCs w:val="27"/>
        </w:rPr>
        <w:t xml:space="preserve"> 6. Uno de los beneficios de utilizar este nuevo estándar que ejecutar herencia es tan simple como utilizar la palabra reservada </w:t>
      </w:r>
      <w:proofErr w:type="spellStart"/>
      <w:r>
        <w:rPr>
          <w:rStyle w:val="Textoennegrita"/>
          <w:rFonts w:ascii="Roboto" w:hAnsi="Roboto"/>
          <w:color w:val="EFF3F8"/>
          <w:sz w:val="27"/>
          <w:szCs w:val="27"/>
        </w:rPr>
        <w:t>extends</w:t>
      </w:r>
      <w:proofErr w:type="spellEnd"/>
      <w:r>
        <w:rPr>
          <w:rFonts w:ascii="Roboto" w:hAnsi="Roboto"/>
          <w:color w:val="EFF3F8"/>
          <w:sz w:val="27"/>
          <w:szCs w:val="27"/>
        </w:rPr>
        <w:t>.</w:t>
      </w:r>
    </w:p>
    <w:p w14:paraId="6E6CD55F" w14:textId="61F8F92D" w:rsidR="00827EA3" w:rsidRDefault="00827EA3" w:rsidP="00827EA3">
      <w:pPr>
        <w:rPr>
          <w:rFonts w:ascii="Times New Roman" w:hAnsi="Times New Roman"/>
          <w:sz w:val="24"/>
          <w:szCs w:val="24"/>
        </w:rPr>
      </w:pPr>
      <w:r>
        <w:rPr>
          <w:noProof/>
        </w:rPr>
        <w:lastRenderedPageBreak/>
        <w:drawing>
          <wp:inline distT="0" distB="0" distL="0" distR="0" wp14:anchorId="1299FE44" wp14:editId="05F6A3DD">
            <wp:extent cx="5612130" cy="1826260"/>
            <wp:effectExtent l="0" t="0" r="762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1826260"/>
                    </a:xfrm>
                    <a:prstGeom prst="rect">
                      <a:avLst/>
                    </a:prstGeom>
                    <a:noFill/>
                    <a:ln>
                      <a:noFill/>
                    </a:ln>
                  </pic:spPr>
                </pic:pic>
              </a:graphicData>
            </a:graphic>
          </wp:inline>
        </w:drawing>
      </w:r>
      <w:r>
        <w:rPr>
          <w:noProof/>
        </w:rPr>
        <w:drawing>
          <wp:inline distT="0" distB="0" distL="0" distR="0" wp14:anchorId="38BC27A2" wp14:editId="0A174661">
            <wp:extent cx="5612130" cy="191579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915795"/>
                    </a:xfrm>
                    <a:prstGeom prst="rect">
                      <a:avLst/>
                    </a:prstGeom>
                    <a:noFill/>
                    <a:ln>
                      <a:noFill/>
                    </a:ln>
                  </pic:spPr>
                </pic:pic>
              </a:graphicData>
            </a:graphic>
          </wp:inline>
        </w:drawing>
      </w:r>
      <w:r>
        <w:rPr>
          <w:noProof/>
        </w:rPr>
        <w:drawing>
          <wp:inline distT="0" distB="0" distL="0" distR="0" wp14:anchorId="25493CC8" wp14:editId="5A08C70F">
            <wp:extent cx="5612130" cy="13430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1343025"/>
                    </a:xfrm>
                    <a:prstGeom prst="rect">
                      <a:avLst/>
                    </a:prstGeom>
                    <a:noFill/>
                    <a:ln>
                      <a:noFill/>
                    </a:ln>
                  </pic:spPr>
                </pic:pic>
              </a:graphicData>
            </a:graphic>
          </wp:inline>
        </w:drawing>
      </w:r>
      <w:r>
        <w:rPr>
          <w:noProof/>
        </w:rPr>
        <w:drawing>
          <wp:inline distT="0" distB="0" distL="0" distR="0" wp14:anchorId="05AD90B6" wp14:editId="10E3CBDB">
            <wp:extent cx="5612130" cy="13646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364615"/>
                    </a:xfrm>
                    <a:prstGeom prst="rect">
                      <a:avLst/>
                    </a:prstGeom>
                    <a:noFill/>
                    <a:ln>
                      <a:noFill/>
                    </a:ln>
                  </pic:spPr>
                </pic:pic>
              </a:graphicData>
            </a:graphic>
          </wp:inline>
        </w:drawing>
      </w:r>
    </w:p>
    <w:p w14:paraId="60429146"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Ahora para utilizar una de las clases y crear un objeto, por </w:t>
      </w:r>
      <w:proofErr w:type="gramStart"/>
      <w:r>
        <w:rPr>
          <w:rFonts w:ascii="Roboto" w:hAnsi="Roboto"/>
          <w:color w:val="EFF3F8"/>
          <w:sz w:val="27"/>
          <w:szCs w:val="27"/>
        </w:rPr>
        <w:t>ejemplo</w:t>
      </w:r>
      <w:proofErr w:type="gramEnd"/>
      <w:r>
        <w:rPr>
          <w:rFonts w:ascii="Roboto" w:hAnsi="Roboto"/>
          <w:color w:val="EFF3F8"/>
          <w:sz w:val="27"/>
          <w:szCs w:val="27"/>
        </w:rPr>
        <w:t xml:space="preserve"> de </w:t>
      </w:r>
      <w:proofErr w:type="spellStart"/>
      <w:r>
        <w:rPr>
          <w:rFonts w:ascii="Roboto" w:hAnsi="Roboto"/>
          <w:color w:val="EFF3F8"/>
          <w:sz w:val="27"/>
          <w:szCs w:val="27"/>
        </w:rPr>
        <w:t>UberX</w:t>
      </w:r>
      <w:proofErr w:type="spellEnd"/>
      <w:r>
        <w:rPr>
          <w:rFonts w:ascii="Roboto" w:hAnsi="Roboto"/>
          <w:color w:val="EFF3F8"/>
          <w:sz w:val="27"/>
          <w:szCs w:val="27"/>
        </w:rPr>
        <w:t>, no olvides declarar la clase en el archivo </w:t>
      </w:r>
      <w:r>
        <w:rPr>
          <w:rStyle w:val="Textoennegrita"/>
          <w:rFonts w:ascii="Roboto" w:hAnsi="Roboto"/>
          <w:color w:val="EFF3F8"/>
          <w:sz w:val="27"/>
          <w:szCs w:val="27"/>
        </w:rPr>
        <w:t>index.html</w:t>
      </w:r>
      <w:r>
        <w:rPr>
          <w:rFonts w:ascii="Roboto" w:hAnsi="Roboto"/>
          <w:color w:val="EFF3F8"/>
          <w:sz w:val="27"/>
          <w:szCs w:val="27"/>
        </w:rPr>
        <w:t>.</w:t>
      </w:r>
    </w:p>
    <w:p w14:paraId="74CC1CB1" w14:textId="48CB53F8" w:rsidR="00827EA3" w:rsidRDefault="00827EA3" w:rsidP="00827EA3">
      <w:pPr>
        <w:rPr>
          <w:rFonts w:ascii="Times New Roman" w:hAnsi="Times New Roman"/>
          <w:sz w:val="24"/>
          <w:szCs w:val="24"/>
        </w:rPr>
      </w:pPr>
      <w:r>
        <w:rPr>
          <w:noProof/>
        </w:rPr>
        <w:lastRenderedPageBreak/>
        <w:drawing>
          <wp:inline distT="0" distB="0" distL="0" distR="0" wp14:anchorId="6E95579A" wp14:editId="1F02C84F">
            <wp:extent cx="5612130" cy="194881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1948815"/>
                    </a:xfrm>
                    <a:prstGeom prst="rect">
                      <a:avLst/>
                    </a:prstGeom>
                    <a:noFill/>
                    <a:ln>
                      <a:noFill/>
                    </a:ln>
                  </pic:spPr>
                </pic:pic>
              </a:graphicData>
            </a:graphic>
          </wp:inline>
        </w:drawing>
      </w:r>
    </w:p>
    <w:p w14:paraId="5575B294" w14:textId="77777777" w:rsidR="00827EA3" w:rsidRDefault="00827EA3" w:rsidP="00827EA3">
      <w:pPr>
        <w:pStyle w:val="NormalWeb"/>
        <w:shd w:val="clear" w:color="auto" w:fill="0C1633"/>
        <w:rPr>
          <w:rFonts w:ascii="Roboto" w:hAnsi="Roboto"/>
          <w:color w:val="EFF3F8"/>
          <w:sz w:val="27"/>
          <w:szCs w:val="27"/>
        </w:rPr>
      </w:pPr>
      <w:r>
        <w:rPr>
          <w:rFonts w:ascii="Roboto" w:hAnsi="Roboto"/>
          <w:color w:val="EFF3F8"/>
          <w:sz w:val="27"/>
          <w:szCs w:val="27"/>
        </w:rPr>
        <w:t>Nuestro ejemplo se verá así:</w:t>
      </w:r>
    </w:p>
    <w:p w14:paraId="1F50B068" w14:textId="0AF27087" w:rsidR="00827EA3" w:rsidRDefault="00827EA3" w:rsidP="00827EA3">
      <w:pPr>
        <w:rPr>
          <w:rFonts w:ascii="Times New Roman" w:hAnsi="Times New Roman"/>
          <w:sz w:val="24"/>
          <w:szCs w:val="24"/>
        </w:rPr>
      </w:pPr>
      <w:r>
        <w:rPr>
          <w:noProof/>
        </w:rPr>
        <w:drawing>
          <wp:inline distT="0" distB="0" distL="0" distR="0" wp14:anchorId="724EA5B4" wp14:editId="1F794901">
            <wp:extent cx="5612130" cy="133477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758C5B0C" w14:textId="77777777" w:rsidR="00827EA3" w:rsidRDefault="00827EA3" w:rsidP="00827EA3">
      <w:pPr>
        <w:pStyle w:val="NormalWeb"/>
        <w:shd w:val="clear" w:color="auto" w:fill="0C1633"/>
        <w:spacing w:before="0" w:after="0"/>
        <w:rPr>
          <w:rFonts w:ascii="Roboto" w:hAnsi="Roboto"/>
          <w:color w:val="EFF3F8"/>
          <w:sz w:val="27"/>
          <w:szCs w:val="27"/>
        </w:rPr>
      </w:pPr>
      <w:r>
        <w:rPr>
          <w:rFonts w:ascii="Roboto" w:hAnsi="Roboto"/>
          <w:color w:val="EFF3F8"/>
          <w:sz w:val="27"/>
          <w:szCs w:val="27"/>
        </w:rPr>
        <w:t>El código completo puedes verlo aquí: </w:t>
      </w:r>
      <w:hyperlink r:id="rId61" w:tgtFrame="_blank" w:history="1">
        <w:r>
          <w:rPr>
            <w:rStyle w:val="Hipervnculo"/>
            <w:rFonts w:ascii="Roboto" w:eastAsiaTheme="majorEastAsia" w:hAnsi="Roboto"/>
            <w:color w:val="33B1FF"/>
            <w:sz w:val="27"/>
            <w:szCs w:val="27"/>
          </w:rPr>
          <w:t>https://github.com/anncode1/Curso-POO-Platzi/tree/9251101bdc2722ed13f9d93cb432ba8e9aba17b4/JS</w:t>
        </w:r>
      </w:hyperlink>
    </w:p>
    <w:p w14:paraId="7B7F2C24" w14:textId="4C27D706" w:rsidR="00827EA3" w:rsidRDefault="00827EA3" w:rsidP="007E5DA3">
      <w:pPr>
        <w:spacing w:after="0" w:line="240" w:lineRule="auto"/>
      </w:pPr>
    </w:p>
    <w:p w14:paraId="26D1FE7D"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A partir de ahora las clases que estén siendo heredades las llamaremos familias.</w:t>
      </w:r>
    </w:p>
    <w:p w14:paraId="611CB842" w14:textId="77777777" w:rsidR="00227C3D" w:rsidRDefault="00227C3D" w:rsidP="00227C3D">
      <w:pPr>
        <w:pStyle w:val="NormalWeb"/>
        <w:shd w:val="clear" w:color="auto" w:fill="0C1633"/>
        <w:spacing w:before="0" w:after="0"/>
        <w:rPr>
          <w:rFonts w:ascii="Roboto" w:hAnsi="Roboto"/>
          <w:color w:val="EFF3F8"/>
          <w:sz w:val="27"/>
          <w:szCs w:val="27"/>
        </w:rPr>
      </w:pPr>
      <w:r>
        <w:rPr>
          <w:rFonts w:ascii="Roboto" w:hAnsi="Roboto"/>
          <w:color w:val="EFF3F8"/>
          <w:sz w:val="27"/>
          <w:szCs w:val="27"/>
        </w:rPr>
        <w:t>Acabamos de aplicar herencia a la familia </w:t>
      </w:r>
      <w:r>
        <w:rPr>
          <w:rStyle w:val="Textoennegrita"/>
          <w:rFonts w:ascii="Roboto" w:hAnsi="Roboto"/>
          <w:color w:val="EFF3F8"/>
          <w:sz w:val="27"/>
          <w:szCs w:val="27"/>
        </w:rPr>
        <w:t>Car</w:t>
      </w:r>
      <w:r>
        <w:rPr>
          <w:rFonts w:ascii="Roboto" w:hAnsi="Roboto"/>
          <w:color w:val="EFF3F8"/>
          <w:sz w:val="27"/>
          <w:szCs w:val="27"/>
        </w:rPr>
        <w:t>. Ahora apliquémosla a la familia </w:t>
      </w:r>
      <w:proofErr w:type="spellStart"/>
      <w:r>
        <w:rPr>
          <w:rStyle w:val="Textoennegrita"/>
          <w:rFonts w:ascii="Roboto" w:hAnsi="Roboto"/>
          <w:color w:val="EFF3F8"/>
          <w:sz w:val="27"/>
          <w:szCs w:val="27"/>
        </w:rPr>
        <w:t>Payment</w:t>
      </w:r>
      <w:proofErr w:type="spellEnd"/>
      <w:r>
        <w:rPr>
          <w:rFonts w:ascii="Roboto" w:hAnsi="Roboto"/>
          <w:color w:val="EFF3F8"/>
          <w:sz w:val="27"/>
          <w:szCs w:val="27"/>
        </w:rPr>
        <w:t>.</w:t>
      </w:r>
    </w:p>
    <w:p w14:paraId="25D59452"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 xml:space="preserve">En clases anteriores te mencioné que otro punto de partida que puedes tomar para aplicar herencia es del hecho de que hay clases que lógicamente deberían estar en una familia, como es el caso de </w:t>
      </w:r>
      <w:proofErr w:type="spellStart"/>
      <w:r>
        <w:rPr>
          <w:rFonts w:ascii="Roboto" w:hAnsi="Roboto"/>
          <w:color w:val="EFF3F8"/>
          <w:sz w:val="27"/>
          <w:szCs w:val="27"/>
        </w:rPr>
        <w:t>Payment</w:t>
      </w:r>
      <w:proofErr w:type="spellEnd"/>
      <w:r>
        <w:rPr>
          <w:rFonts w:ascii="Roboto" w:hAnsi="Roboto"/>
          <w:color w:val="EFF3F8"/>
          <w:sz w:val="27"/>
          <w:szCs w:val="27"/>
        </w:rPr>
        <w:t>.</w:t>
      </w:r>
    </w:p>
    <w:p w14:paraId="0DA7C730"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 xml:space="preserve">Repasemos el diagrama de </w:t>
      </w:r>
      <w:proofErr w:type="spellStart"/>
      <w:r>
        <w:rPr>
          <w:rFonts w:ascii="Roboto" w:hAnsi="Roboto"/>
          <w:color w:val="EFF3F8"/>
          <w:sz w:val="27"/>
          <w:szCs w:val="27"/>
        </w:rPr>
        <w:t>Payment</w:t>
      </w:r>
      <w:proofErr w:type="spellEnd"/>
    </w:p>
    <w:p w14:paraId="2F70D9F9" w14:textId="01723FC5" w:rsidR="00227C3D" w:rsidRDefault="00227C3D" w:rsidP="007E5DA3">
      <w:pPr>
        <w:spacing w:after="0" w:line="240" w:lineRule="auto"/>
      </w:pPr>
      <w:r>
        <w:rPr>
          <w:noProof/>
        </w:rPr>
        <w:lastRenderedPageBreak/>
        <w:drawing>
          <wp:inline distT="0" distB="0" distL="0" distR="0" wp14:anchorId="473274E2" wp14:editId="67F37889">
            <wp:extent cx="4460682" cy="3102491"/>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4303" cy="3105009"/>
                    </a:xfrm>
                    <a:prstGeom prst="rect">
                      <a:avLst/>
                    </a:prstGeom>
                    <a:noFill/>
                    <a:ln>
                      <a:noFill/>
                    </a:ln>
                  </pic:spPr>
                </pic:pic>
              </a:graphicData>
            </a:graphic>
          </wp:inline>
        </w:drawing>
      </w:r>
    </w:p>
    <w:p w14:paraId="6D496447"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 xml:space="preserve">Notarás que a nivel de código parece inservible pero cuando estemos en el caso de uso Pagar un Viaje, probablemente en ese momento no sabremos cuál es el método de pago, y necesitemos ingresar un dato lo suficientemente genérico que conceptualmente nos dé la información que necesitamos, en este caso que es un </w:t>
      </w:r>
      <w:proofErr w:type="spellStart"/>
      <w:r>
        <w:rPr>
          <w:rFonts w:ascii="Roboto" w:hAnsi="Roboto"/>
          <w:color w:val="EFF3F8"/>
          <w:sz w:val="27"/>
          <w:szCs w:val="27"/>
        </w:rPr>
        <w:t>Payment</w:t>
      </w:r>
      <w:proofErr w:type="spellEnd"/>
      <w:r>
        <w:rPr>
          <w:rFonts w:ascii="Roboto" w:hAnsi="Roboto"/>
          <w:color w:val="EFF3F8"/>
          <w:sz w:val="27"/>
          <w:szCs w:val="27"/>
        </w:rPr>
        <w:t>. Este es un tipo de Polimorfismo y uno de los principios SOLID del software que obedece a la Inyección de Dependencias. Lo veremos más adelante a detalle.</w:t>
      </w:r>
    </w:p>
    <w:p w14:paraId="3398D89A" w14:textId="77777777" w:rsidR="00227C3D" w:rsidRDefault="00227C3D" w:rsidP="00227C3D">
      <w:pPr>
        <w:pStyle w:val="NormalWeb"/>
        <w:shd w:val="clear" w:color="auto" w:fill="0C1633"/>
        <w:rPr>
          <w:rFonts w:ascii="Roboto" w:hAnsi="Roboto"/>
          <w:color w:val="EFF3F8"/>
          <w:sz w:val="27"/>
          <w:szCs w:val="27"/>
        </w:rPr>
      </w:pPr>
      <w:r>
        <w:rPr>
          <w:rFonts w:ascii="Roboto" w:hAnsi="Roboto"/>
          <w:color w:val="EFF3F8"/>
          <w:sz w:val="27"/>
          <w:szCs w:val="27"/>
        </w:rPr>
        <w:t>Ahora nos faltará crear las clases y aplicar su herencia.</w:t>
      </w:r>
    </w:p>
    <w:p w14:paraId="17050B7C" w14:textId="72535974" w:rsidR="00227C3D" w:rsidRDefault="00227C3D" w:rsidP="007E5DA3">
      <w:pPr>
        <w:spacing w:after="0" w:line="240" w:lineRule="auto"/>
      </w:pPr>
    </w:p>
    <w:p w14:paraId="4048CB5F" w14:textId="77777777" w:rsidR="00227C3D" w:rsidRDefault="00227C3D" w:rsidP="00227C3D">
      <w:pPr>
        <w:pStyle w:val="Ttulo1"/>
        <w:shd w:val="clear" w:color="auto" w:fill="121F3D"/>
        <w:spacing w:before="161" w:beforeAutospacing="0" w:after="161" w:afterAutospacing="0"/>
        <w:rPr>
          <w:rFonts w:ascii="Roboto" w:hAnsi="Roboto"/>
          <w:color w:val="EFF3F8"/>
        </w:rPr>
      </w:pPr>
      <w:r>
        <w:rPr>
          <w:rFonts w:ascii="Roboto" w:hAnsi="Roboto"/>
          <w:color w:val="EFF3F8"/>
        </w:rPr>
        <w:t>Reto 4</w:t>
      </w:r>
    </w:p>
    <w:p w14:paraId="0F215EE0" w14:textId="77777777" w:rsidR="00227C3D" w:rsidRPr="00227C3D" w:rsidRDefault="00227C3D" w:rsidP="00227C3D">
      <w:pPr>
        <w:shd w:val="clear" w:color="auto" w:fill="0C1633"/>
        <w:spacing w:before="100" w:beforeAutospacing="1" w:after="100" w:afterAutospacing="1" w:line="240" w:lineRule="auto"/>
        <w:rPr>
          <w:rFonts w:ascii="Roboto" w:eastAsia="Times New Roman" w:hAnsi="Roboto" w:cs="Times New Roman"/>
          <w:color w:val="EFF3F8"/>
          <w:sz w:val="27"/>
          <w:szCs w:val="27"/>
          <w:lang w:eastAsia="es-CO"/>
        </w:rPr>
      </w:pPr>
      <w:r w:rsidRPr="00227C3D">
        <w:rPr>
          <w:rFonts w:ascii="Roboto" w:eastAsia="Times New Roman" w:hAnsi="Roboto" w:cs="Times New Roman"/>
          <w:color w:val="EFF3F8"/>
          <w:sz w:val="27"/>
          <w:szCs w:val="27"/>
          <w:lang w:eastAsia="es-CO"/>
        </w:rPr>
        <w:t xml:space="preserve">Nos queda la Jerarquía </w:t>
      </w:r>
      <w:proofErr w:type="spellStart"/>
      <w:r w:rsidRPr="00227C3D">
        <w:rPr>
          <w:rFonts w:ascii="Roboto" w:eastAsia="Times New Roman" w:hAnsi="Roboto" w:cs="Times New Roman"/>
          <w:color w:val="EFF3F8"/>
          <w:sz w:val="27"/>
          <w:szCs w:val="27"/>
          <w:lang w:eastAsia="es-CO"/>
        </w:rPr>
        <w:t>Account</w:t>
      </w:r>
      <w:proofErr w:type="spellEnd"/>
      <w:r w:rsidRPr="00227C3D">
        <w:rPr>
          <w:rFonts w:ascii="Roboto" w:eastAsia="Times New Roman" w:hAnsi="Roboto" w:cs="Times New Roman"/>
          <w:color w:val="EFF3F8"/>
          <w:sz w:val="27"/>
          <w:szCs w:val="27"/>
          <w:lang w:eastAsia="es-CO"/>
        </w:rPr>
        <w:t xml:space="preserve"> pendiente.</w:t>
      </w:r>
    </w:p>
    <w:p w14:paraId="0E417857" w14:textId="77777777" w:rsidR="00227C3D" w:rsidRPr="00227C3D" w:rsidRDefault="00227C3D" w:rsidP="00227C3D">
      <w:pPr>
        <w:shd w:val="clear" w:color="auto" w:fill="0C1633"/>
        <w:spacing w:beforeAutospacing="1" w:after="0" w:afterAutospacing="1" w:line="240" w:lineRule="auto"/>
        <w:rPr>
          <w:rFonts w:ascii="Roboto" w:eastAsia="Times New Roman" w:hAnsi="Roboto" w:cs="Times New Roman"/>
          <w:color w:val="EFF3F8"/>
          <w:sz w:val="27"/>
          <w:szCs w:val="27"/>
          <w:lang w:eastAsia="es-CO"/>
        </w:rPr>
      </w:pPr>
      <w:r w:rsidRPr="00227C3D">
        <w:rPr>
          <w:rFonts w:ascii="Roboto" w:eastAsia="Times New Roman" w:hAnsi="Roboto" w:cs="Times New Roman"/>
          <w:color w:val="EFF3F8"/>
          <w:sz w:val="27"/>
          <w:szCs w:val="27"/>
          <w:lang w:eastAsia="es-CO"/>
        </w:rPr>
        <w:t>Tomando como referencia nuestros diagramas. Plásmala en tu lenguaje de programación favorito.</w:t>
      </w:r>
      <w:r w:rsidRPr="00227C3D">
        <w:rPr>
          <w:rFonts w:ascii="Roboto" w:eastAsia="Times New Roman" w:hAnsi="Roboto" w:cs="Times New Roman"/>
          <w:color w:val="EFF3F8"/>
          <w:sz w:val="27"/>
          <w:szCs w:val="27"/>
          <w:lang w:eastAsia="es-CO"/>
        </w:rPr>
        <w:br/>
        <w:t>Compártenos tus resultados.</w:t>
      </w:r>
    </w:p>
    <w:p w14:paraId="029BACDB" w14:textId="610C25F2" w:rsidR="00227C3D" w:rsidRDefault="00227C3D" w:rsidP="00227C3D">
      <w:pPr>
        <w:spacing w:after="0" w:line="240" w:lineRule="auto"/>
      </w:pPr>
      <w:r w:rsidRPr="00227C3D">
        <w:rPr>
          <w:rFonts w:ascii="Times New Roman" w:eastAsia="Times New Roman" w:hAnsi="Times New Roman" w:cs="Times New Roman"/>
          <w:noProof/>
          <w:sz w:val="24"/>
          <w:szCs w:val="24"/>
          <w:lang w:eastAsia="es-CO"/>
        </w:rPr>
        <w:lastRenderedPageBreak/>
        <w:drawing>
          <wp:inline distT="0" distB="0" distL="0" distR="0" wp14:anchorId="04DC3672" wp14:editId="3D437C81">
            <wp:extent cx="4564049" cy="3423295"/>
            <wp:effectExtent l="0" t="0" r="8255"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5340" cy="3424263"/>
                    </a:xfrm>
                    <a:prstGeom prst="rect">
                      <a:avLst/>
                    </a:prstGeom>
                    <a:noFill/>
                    <a:ln>
                      <a:noFill/>
                    </a:ln>
                  </pic:spPr>
                </pic:pic>
              </a:graphicData>
            </a:graphic>
          </wp:inline>
        </w:drawing>
      </w:r>
    </w:p>
    <w:p w14:paraId="2A18A0E3" w14:textId="3CF124A4" w:rsidR="00227C3D" w:rsidRDefault="00227C3D" w:rsidP="00227C3D">
      <w:pPr>
        <w:spacing w:after="0" w:line="240" w:lineRule="auto"/>
        <w:rPr>
          <w:rFonts w:ascii="Roboto" w:hAnsi="Roboto"/>
          <w:color w:val="EFF3F8"/>
          <w:sz w:val="21"/>
          <w:szCs w:val="21"/>
          <w:u w:val="single"/>
          <w:shd w:val="clear" w:color="auto" w:fill="24385B"/>
        </w:rPr>
      </w:pPr>
      <w:r>
        <w:rPr>
          <w:rFonts w:ascii="Roboto" w:hAnsi="Roboto"/>
          <w:color w:val="EFF3F8"/>
          <w:sz w:val="21"/>
          <w:szCs w:val="21"/>
          <w:u w:val="single"/>
          <w:shd w:val="clear" w:color="auto" w:fill="24385B"/>
        </w:rPr>
        <w:t>Java:</w:t>
      </w:r>
    </w:p>
    <w:p w14:paraId="0A1769AB" w14:textId="12D85AB0" w:rsidR="00227C3D" w:rsidRDefault="00227C3D" w:rsidP="00227C3D">
      <w:pPr>
        <w:spacing w:after="0" w:line="240" w:lineRule="auto"/>
      </w:pPr>
      <w:r>
        <w:rPr>
          <w:noProof/>
        </w:rPr>
        <w:drawing>
          <wp:inline distT="0" distB="0" distL="0" distR="0" wp14:anchorId="6ACE42F3" wp14:editId="370696EA">
            <wp:extent cx="5612130" cy="2917825"/>
            <wp:effectExtent l="0" t="0" r="7620" b="0"/>
            <wp:docPr id="54" name="Imagen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917825"/>
                    </a:xfrm>
                    <a:prstGeom prst="rect">
                      <a:avLst/>
                    </a:prstGeom>
                    <a:noFill/>
                    <a:ln>
                      <a:noFill/>
                    </a:ln>
                  </pic:spPr>
                </pic:pic>
              </a:graphicData>
            </a:graphic>
          </wp:inline>
        </w:drawing>
      </w:r>
    </w:p>
    <w:p w14:paraId="111BD6F3" w14:textId="3FB44D46" w:rsidR="00227C3D" w:rsidRDefault="00227C3D" w:rsidP="00227C3D">
      <w:pPr>
        <w:spacing w:after="0" w:line="240" w:lineRule="auto"/>
      </w:pPr>
    </w:p>
    <w:p w14:paraId="03053A2B" w14:textId="00E3CEBD" w:rsidR="00227C3D" w:rsidRDefault="00227C3D" w:rsidP="00227C3D">
      <w:pPr>
        <w:spacing w:after="0" w:line="240" w:lineRule="auto"/>
        <w:rPr>
          <w:rFonts w:ascii="Roboto" w:hAnsi="Roboto"/>
          <w:color w:val="EFF3F8"/>
          <w:sz w:val="21"/>
          <w:szCs w:val="21"/>
          <w:u w:val="single"/>
          <w:shd w:val="clear" w:color="auto" w:fill="24385B"/>
        </w:rPr>
      </w:pPr>
      <w:r>
        <w:rPr>
          <w:rFonts w:ascii="Roboto" w:hAnsi="Roboto"/>
          <w:color w:val="EFF3F8"/>
          <w:sz w:val="21"/>
          <w:szCs w:val="21"/>
          <w:u w:val="single"/>
          <w:shd w:val="clear" w:color="auto" w:fill="24385B"/>
        </w:rPr>
        <w:t>Python:</w:t>
      </w:r>
    </w:p>
    <w:p w14:paraId="3E7EE700" w14:textId="2570C9A3" w:rsidR="00227C3D" w:rsidRDefault="00227C3D" w:rsidP="00227C3D">
      <w:pPr>
        <w:spacing w:after="0" w:line="240" w:lineRule="auto"/>
        <w:rPr>
          <w:rFonts w:ascii="Roboto" w:hAnsi="Roboto"/>
          <w:color w:val="EFF3F8"/>
          <w:sz w:val="21"/>
          <w:szCs w:val="21"/>
          <w:u w:val="single"/>
          <w:shd w:val="clear" w:color="auto" w:fill="24385B"/>
        </w:rPr>
      </w:pPr>
    </w:p>
    <w:p w14:paraId="72F440F6" w14:textId="5216D036" w:rsidR="00227C3D" w:rsidRDefault="00227C3D" w:rsidP="00227C3D">
      <w:pPr>
        <w:spacing w:after="0" w:line="240" w:lineRule="auto"/>
      </w:pPr>
      <w:r>
        <w:rPr>
          <w:noProof/>
        </w:rPr>
        <w:lastRenderedPageBreak/>
        <w:drawing>
          <wp:inline distT="0" distB="0" distL="0" distR="0" wp14:anchorId="5D2D0F9C" wp14:editId="48DE2D49">
            <wp:extent cx="5612130" cy="2804795"/>
            <wp:effectExtent l="0" t="0" r="7620" b="0"/>
            <wp:docPr id="55" name="Imagen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804795"/>
                    </a:xfrm>
                    <a:prstGeom prst="rect">
                      <a:avLst/>
                    </a:prstGeom>
                    <a:noFill/>
                    <a:ln>
                      <a:noFill/>
                    </a:ln>
                  </pic:spPr>
                </pic:pic>
              </a:graphicData>
            </a:graphic>
          </wp:inline>
        </w:drawing>
      </w:r>
    </w:p>
    <w:p w14:paraId="503E9A1B" w14:textId="0CAAECA2" w:rsidR="001C4679" w:rsidRDefault="001C4679" w:rsidP="00227C3D">
      <w:pPr>
        <w:spacing w:after="0" w:line="240" w:lineRule="auto"/>
      </w:pPr>
    </w:p>
    <w:p w14:paraId="1444A8C5" w14:textId="6C63F6E8" w:rsidR="001C4679" w:rsidRDefault="001C4679" w:rsidP="00227C3D">
      <w:pPr>
        <w:spacing w:after="0" w:line="240" w:lineRule="auto"/>
        <w:rPr>
          <w:rFonts w:ascii="Roboto" w:hAnsi="Roboto"/>
          <w:color w:val="EFF3F8"/>
          <w:sz w:val="21"/>
          <w:szCs w:val="21"/>
          <w:u w:val="single"/>
          <w:shd w:val="clear" w:color="auto" w:fill="24385B"/>
        </w:rPr>
      </w:pPr>
      <w:proofErr w:type="spellStart"/>
      <w:r>
        <w:rPr>
          <w:rFonts w:ascii="Roboto" w:hAnsi="Roboto"/>
          <w:color w:val="EFF3F8"/>
          <w:sz w:val="21"/>
          <w:szCs w:val="21"/>
          <w:u w:val="single"/>
          <w:shd w:val="clear" w:color="auto" w:fill="24385B"/>
        </w:rPr>
        <w:t>Javascript</w:t>
      </w:r>
      <w:proofErr w:type="spellEnd"/>
      <w:r>
        <w:rPr>
          <w:rFonts w:ascii="Roboto" w:hAnsi="Roboto"/>
          <w:color w:val="EFF3F8"/>
          <w:sz w:val="21"/>
          <w:szCs w:val="21"/>
          <w:u w:val="single"/>
          <w:shd w:val="clear" w:color="auto" w:fill="24385B"/>
        </w:rPr>
        <w:t>:</w:t>
      </w:r>
    </w:p>
    <w:p w14:paraId="5204014A" w14:textId="7EB25A02" w:rsidR="001C4679" w:rsidRDefault="001C4679" w:rsidP="00227C3D">
      <w:pPr>
        <w:spacing w:after="0" w:line="240" w:lineRule="auto"/>
        <w:rPr>
          <w:rFonts w:ascii="Roboto" w:hAnsi="Roboto"/>
          <w:color w:val="EFF3F8"/>
          <w:sz w:val="21"/>
          <w:szCs w:val="21"/>
          <w:u w:val="single"/>
          <w:shd w:val="clear" w:color="auto" w:fill="24385B"/>
        </w:rPr>
      </w:pPr>
    </w:p>
    <w:p w14:paraId="1B33EEAC" w14:textId="0CAC7BE5" w:rsidR="001C4679" w:rsidRDefault="001C4679" w:rsidP="00227C3D">
      <w:pPr>
        <w:spacing w:after="0" w:line="240" w:lineRule="auto"/>
      </w:pPr>
      <w:r>
        <w:rPr>
          <w:noProof/>
        </w:rPr>
        <w:drawing>
          <wp:inline distT="0" distB="0" distL="0" distR="0" wp14:anchorId="51964F31" wp14:editId="512ED4F4">
            <wp:extent cx="5612130" cy="1870710"/>
            <wp:effectExtent l="0" t="0" r="7620" b="0"/>
            <wp:docPr id="56" name="Imagen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1870710"/>
                    </a:xfrm>
                    <a:prstGeom prst="rect">
                      <a:avLst/>
                    </a:prstGeom>
                    <a:noFill/>
                    <a:ln>
                      <a:noFill/>
                    </a:ln>
                  </pic:spPr>
                </pic:pic>
              </a:graphicData>
            </a:graphic>
          </wp:inline>
        </w:drawing>
      </w:r>
    </w:p>
    <w:p w14:paraId="6D98904C" w14:textId="3177694F" w:rsidR="001C4679" w:rsidRDefault="001C4679" w:rsidP="00227C3D">
      <w:pPr>
        <w:spacing w:after="0" w:line="240" w:lineRule="auto"/>
      </w:pPr>
      <w:r>
        <w:rPr>
          <w:noProof/>
        </w:rPr>
        <w:lastRenderedPageBreak/>
        <w:drawing>
          <wp:inline distT="0" distB="0" distL="0" distR="0" wp14:anchorId="159AA86F" wp14:editId="76BC50DF">
            <wp:extent cx="5612130" cy="3152775"/>
            <wp:effectExtent l="0" t="0" r="7620" b="9525"/>
            <wp:docPr id="57" name="Imagen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14:paraId="4D0FBD90" w14:textId="6FE80A30" w:rsidR="001C4679" w:rsidRDefault="001C4679" w:rsidP="00227C3D">
      <w:pPr>
        <w:spacing w:after="0" w:line="240" w:lineRule="auto"/>
      </w:pPr>
    </w:p>
    <w:p w14:paraId="33DBBB37" w14:textId="03397E1B" w:rsidR="001C4679" w:rsidRDefault="001C4679" w:rsidP="00227C3D">
      <w:pPr>
        <w:spacing w:after="0" w:line="240" w:lineRule="auto"/>
        <w:rPr>
          <w:rFonts w:ascii="Roboto" w:hAnsi="Roboto"/>
          <w:color w:val="EFF3F8"/>
          <w:sz w:val="21"/>
          <w:szCs w:val="21"/>
          <w:u w:val="single"/>
          <w:shd w:val="clear" w:color="auto" w:fill="24385B"/>
        </w:rPr>
      </w:pPr>
      <w:proofErr w:type="spellStart"/>
      <w:r>
        <w:rPr>
          <w:rFonts w:ascii="Roboto" w:hAnsi="Roboto"/>
          <w:color w:val="EFF3F8"/>
          <w:sz w:val="21"/>
          <w:szCs w:val="21"/>
          <w:u w:val="single"/>
          <w:shd w:val="clear" w:color="auto" w:fill="24385B"/>
        </w:rPr>
        <w:t>Php</w:t>
      </w:r>
      <w:proofErr w:type="spellEnd"/>
      <w:r>
        <w:rPr>
          <w:rFonts w:ascii="Roboto" w:hAnsi="Roboto"/>
          <w:color w:val="EFF3F8"/>
          <w:sz w:val="21"/>
          <w:szCs w:val="21"/>
          <w:u w:val="single"/>
          <w:shd w:val="clear" w:color="auto" w:fill="24385B"/>
        </w:rPr>
        <w:t>:</w:t>
      </w:r>
    </w:p>
    <w:p w14:paraId="4FA77C98" w14:textId="6763A232" w:rsidR="001C4679" w:rsidRDefault="001C4679" w:rsidP="00227C3D">
      <w:pPr>
        <w:spacing w:after="0" w:line="240" w:lineRule="auto"/>
        <w:rPr>
          <w:rFonts w:ascii="Roboto" w:hAnsi="Roboto"/>
          <w:color w:val="EFF3F8"/>
          <w:sz w:val="21"/>
          <w:szCs w:val="21"/>
          <w:u w:val="single"/>
          <w:shd w:val="clear" w:color="auto" w:fill="24385B"/>
        </w:rPr>
      </w:pPr>
    </w:p>
    <w:p w14:paraId="745233E0" w14:textId="24DE56D7" w:rsidR="001C4679" w:rsidRDefault="001C4679" w:rsidP="00227C3D">
      <w:pPr>
        <w:spacing w:after="0" w:line="240" w:lineRule="auto"/>
      </w:pPr>
      <w:r>
        <w:rPr>
          <w:noProof/>
        </w:rPr>
        <w:drawing>
          <wp:inline distT="0" distB="0" distL="0" distR="0" wp14:anchorId="5AAEEEE4" wp14:editId="3BF0EDC4">
            <wp:extent cx="5612130" cy="1704975"/>
            <wp:effectExtent l="0" t="0" r="7620" b="9525"/>
            <wp:docPr id="58" name="Imagen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04975"/>
                    </a:xfrm>
                    <a:prstGeom prst="rect">
                      <a:avLst/>
                    </a:prstGeom>
                    <a:noFill/>
                    <a:ln>
                      <a:noFill/>
                    </a:ln>
                  </pic:spPr>
                </pic:pic>
              </a:graphicData>
            </a:graphic>
          </wp:inline>
        </w:drawing>
      </w:r>
    </w:p>
    <w:p w14:paraId="00B63965" w14:textId="3067C989" w:rsidR="001C4679" w:rsidRDefault="001C4679" w:rsidP="00227C3D">
      <w:pPr>
        <w:spacing w:after="0" w:line="240" w:lineRule="auto"/>
      </w:pPr>
      <w:r>
        <w:rPr>
          <w:noProof/>
        </w:rPr>
        <w:drawing>
          <wp:inline distT="0" distB="0" distL="0" distR="0" wp14:anchorId="49BCBAD0" wp14:editId="45CBD002">
            <wp:extent cx="5612130" cy="1637665"/>
            <wp:effectExtent l="0" t="0" r="7620" b="635"/>
            <wp:docPr id="59" name="Imagen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637665"/>
                    </a:xfrm>
                    <a:prstGeom prst="rect">
                      <a:avLst/>
                    </a:prstGeom>
                    <a:noFill/>
                    <a:ln>
                      <a:noFill/>
                    </a:ln>
                  </pic:spPr>
                </pic:pic>
              </a:graphicData>
            </a:graphic>
          </wp:inline>
        </w:drawing>
      </w:r>
    </w:p>
    <w:p w14:paraId="2EF0DE1C" w14:textId="77777777" w:rsidR="009604E3" w:rsidRDefault="009604E3" w:rsidP="009604E3">
      <w:pPr>
        <w:pStyle w:val="Ttulo1"/>
        <w:shd w:val="clear" w:color="auto" w:fill="121F3D"/>
        <w:spacing w:before="161" w:beforeAutospacing="0" w:after="161" w:afterAutospacing="0"/>
        <w:rPr>
          <w:rFonts w:ascii="Roboto" w:hAnsi="Roboto"/>
          <w:color w:val="EFF3F8"/>
        </w:rPr>
      </w:pPr>
      <w:r>
        <w:rPr>
          <w:rFonts w:ascii="Roboto" w:hAnsi="Roboto"/>
          <w:color w:val="EFF3F8"/>
        </w:rPr>
        <w:t>Encapsulamiento</w:t>
      </w:r>
    </w:p>
    <w:p w14:paraId="18AB69D5" w14:textId="09A0C2B2" w:rsidR="004C0B18" w:rsidRDefault="009604E3" w:rsidP="00227C3D">
      <w:pPr>
        <w:spacing w:after="0" w:line="240" w:lineRule="auto"/>
        <w:rPr>
          <w:rFonts w:ascii="Roboto" w:hAnsi="Roboto"/>
          <w:color w:val="BECDE3"/>
          <w:sz w:val="23"/>
          <w:szCs w:val="23"/>
          <w:shd w:val="clear" w:color="auto" w:fill="121F3D"/>
        </w:rPr>
      </w:pPr>
      <w:r>
        <w:rPr>
          <w:rFonts w:ascii="Roboto" w:hAnsi="Roboto"/>
          <w:color w:val="BECDE3"/>
          <w:sz w:val="23"/>
          <w:szCs w:val="23"/>
          <w:shd w:val="clear" w:color="auto" w:fill="121F3D"/>
        </w:rPr>
        <w:t>El </w:t>
      </w:r>
      <w:r>
        <w:rPr>
          <w:rStyle w:val="Textoennegrita"/>
          <w:rFonts w:ascii="Roboto" w:hAnsi="Roboto"/>
          <w:color w:val="BECDE3"/>
          <w:sz w:val="23"/>
          <w:szCs w:val="23"/>
          <w:shd w:val="clear" w:color="auto" w:fill="121F3D"/>
        </w:rPr>
        <w:t>Encapsulamiento</w:t>
      </w:r>
      <w:r>
        <w:rPr>
          <w:rFonts w:ascii="Roboto" w:hAnsi="Roboto"/>
          <w:color w:val="BECDE3"/>
          <w:sz w:val="23"/>
          <w:szCs w:val="23"/>
          <w:shd w:val="clear" w:color="auto" w:fill="121F3D"/>
        </w:rPr>
        <w:t> es hacer que un dato sea inviolable, inalterable cuando se le asigne un modificador de acceso.</w:t>
      </w:r>
    </w:p>
    <w:p w14:paraId="7759E168" w14:textId="4E293C34" w:rsidR="005B24EB" w:rsidRDefault="005B24EB" w:rsidP="00227C3D">
      <w:pPr>
        <w:spacing w:after="0" w:line="240" w:lineRule="auto"/>
        <w:rPr>
          <w:rFonts w:ascii="Roboto" w:hAnsi="Roboto"/>
          <w:color w:val="BECDE3"/>
          <w:sz w:val="23"/>
          <w:szCs w:val="23"/>
          <w:shd w:val="clear" w:color="auto" w:fill="121F3D"/>
        </w:rPr>
      </w:pPr>
    </w:p>
    <w:p w14:paraId="5232074B" w14:textId="77777777" w:rsidR="005B24EB" w:rsidRDefault="005B24EB" w:rsidP="005B24EB">
      <w:pPr>
        <w:pStyle w:val="NormalWeb"/>
        <w:shd w:val="clear" w:color="auto" w:fill="24385B"/>
        <w:spacing w:before="0" w:beforeAutospacing="0" w:after="0" w:afterAutospacing="0"/>
        <w:rPr>
          <w:rFonts w:ascii="Roboto" w:hAnsi="Roboto"/>
          <w:color w:val="EFF3F8"/>
          <w:sz w:val="21"/>
          <w:szCs w:val="21"/>
        </w:rPr>
      </w:pPr>
      <w:proofErr w:type="gramStart"/>
      <w:r>
        <w:rPr>
          <w:rFonts w:ascii="Roboto" w:hAnsi="Roboto"/>
          <w:color w:val="EFF3F8"/>
          <w:sz w:val="21"/>
          <w:szCs w:val="21"/>
        </w:rPr>
        <w:lastRenderedPageBreak/>
        <w:t xml:space="preserve">Los </w:t>
      </w:r>
      <w:proofErr w:type="spellStart"/>
      <w:r>
        <w:rPr>
          <w:rFonts w:ascii="Roboto" w:hAnsi="Roboto"/>
          <w:color w:val="EFF3F8"/>
          <w:sz w:val="21"/>
          <w:szCs w:val="21"/>
        </w:rPr>
        <w:t>getters</w:t>
      </w:r>
      <w:proofErr w:type="spellEnd"/>
      <w:r>
        <w:rPr>
          <w:rFonts w:ascii="Roboto" w:hAnsi="Roboto"/>
          <w:color w:val="EFF3F8"/>
          <w:sz w:val="21"/>
          <w:szCs w:val="21"/>
        </w:rPr>
        <w:t xml:space="preserve"> y </w:t>
      </w:r>
      <w:proofErr w:type="spellStart"/>
      <w:r>
        <w:rPr>
          <w:rFonts w:ascii="Roboto" w:hAnsi="Roboto"/>
          <w:color w:val="EFF3F8"/>
          <w:sz w:val="21"/>
          <w:szCs w:val="21"/>
        </w:rPr>
        <w:t>setters</w:t>
      </w:r>
      <w:proofErr w:type="spellEnd"/>
      <w:r>
        <w:rPr>
          <w:rFonts w:ascii="Roboto" w:hAnsi="Roboto"/>
          <w:color w:val="EFF3F8"/>
          <w:sz w:val="21"/>
          <w:szCs w:val="21"/>
        </w:rPr>
        <w:t xml:space="preserve"> son muy importantes porque nos permiten trabajar con propiedades que son privadas, pero no de manera directa, sino que a través de un </w:t>
      </w:r>
      <w:proofErr w:type="spellStart"/>
      <w:r>
        <w:rPr>
          <w:rFonts w:ascii="Roboto" w:hAnsi="Roboto"/>
          <w:color w:val="EFF3F8"/>
          <w:sz w:val="21"/>
          <w:szCs w:val="21"/>
        </w:rPr>
        <w:t>getter</w:t>
      </w:r>
      <w:proofErr w:type="spellEnd"/>
      <w:r>
        <w:rPr>
          <w:rFonts w:ascii="Roboto" w:hAnsi="Roboto"/>
          <w:color w:val="EFF3F8"/>
          <w:sz w:val="21"/>
          <w:szCs w:val="21"/>
        </w:rPr>
        <w:t xml:space="preserve"> podemos validar ese dato que estamos </w:t>
      </w:r>
      <w:proofErr w:type="spellStart"/>
      <w:r>
        <w:rPr>
          <w:rFonts w:ascii="Roboto" w:hAnsi="Roboto"/>
          <w:color w:val="EFF3F8"/>
          <w:sz w:val="21"/>
          <w:szCs w:val="21"/>
        </w:rPr>
        <w:t>recibiendo:D</w:t>
      </w:r>
      <w:proofErr w:type="spellEnd"/>
      <w:r>
        <w:rPr>
          <w:rFonts w:ascii="Roboto" w:hAnsi="Roboto"/>
          <w:color w:val="EFF3F8"/>
          <w:sz w:val="21"/>
          <w:szCs w:val="21"/>
        </w:rPr>
        <w:t>!</w:t>
      </w:r>
      <w:proofErr w:type="gramEnd"/>
    </w:p>
    <w:p w14:paraId="644E9F3C" w14:textId="77777777" w:rsidR="005B24EB" w:rsidRDefault="005B24EB" w:rsidP="005B24EB">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Algo genial es que en algunos </w:t>
      </w:r>
      <w:proofErr w:type="spellStart"/>
      <w:r>
        <w:rPr>
          <w:rFonts w:ascii="Roboto" w:hAnsi="Roboto"/>
          <w:color w:val="EFF3F8"/>
          <w:sz w:val="21"/>
          <w:szCs w:val="21"/>
        </w:rPr>
        <w:t>IDE’s</w:t>
      </w:r>
      <w:proofErr w:type="spellEnd"/>
      <w:r>
        <w:rPr>
          <w:rFonts w:ascii="Roboto" w:hAnsi="Roboto"/>
          <w:color w:val="EFF3F8"/>
          <w:sz w:val="21"/>
          <w:szCs w:val="21"/>
        </w:rPr>
        <w:t xml:space="preserve"> para Java como NetBeans te permiten establecer los </w:t>
      </w:r>
      <w:proofErr w:type="spellStart"/>
      <w:r>
        <w:rPr>
          <w:rFonts w:ascii="Roboto" w:hAnsi="Roboto"/>
          <w:color w:val="EFF3F8"/>
          <w:sz w:val="21"/>
          <w:szCs w:val="21"/>
        </w:rPr>
        <w:t>getters</w:t>
      </w:r>
      <w:proofErr w:type="spellEnd"/>
      <w:r>
        <w:rPr>
          <w:rFonts w:ascii="Roboto" w:hAnsi="Roboto"/>
          <w:color w:val="EFF3F8"/>
          <w:sz w:val="21"/>
          <w:szCs w:val="21"/>
        </w:rPr>
        <w:t xml:space="preserve"> y </w:t>
      </w:r>
      <w:proofErr w:type="spellStart"/>
      <w:r>
        <w:rPr>
          <w:rFonts w:ascii="Roboto" w:hAnsi="Roboto"/>
          <w:color w:val="EFF3F8"/>
          <w:sz w:val="21"/>
          <w:szCs w:val="21"/>
        </w:rPr>
        <w:t>setters</w:t>
      </w:r>
      <w:proofErr w:type="spellEnd"/>
      <w:r>
        <w:rPr>
          <w:rFonts w:ascii="Roboto" w:hAnsi="Roboto"/>
          <w:color w:val="EFF3F8"/>
          <w:sz w:val="21"/>
          <w:szCs w:val="21"/>
        </w:rPr>
        <w:t xml:space="preserve"> dando un solo </w:t>
      </w:r>
      <w:proofErr w:type="spellStart"/>
      <w:r>
        <w:rPr>
          <w:rFonts w:ascii="Roboto" w:hAnsi="Roboto"/>
          <w:color w:val="EFF3F8"/>
          <w:sz w:val="21"/>
          <w:szCs w:val="21"/>
        </w:rPr>
        <w:t>click</w:t>
      </w:r>
      <w:proofErr w:type="spellEnd"/>
      <w:r>
        <w:rPr>
          <w:rFonts w:ascii="Roboto" w:hAnsi="Roboto"/>
          <w:color w:val="EFF3F8"/>
          <w:sz w:val="21"/>
          <w:szCs w:val="21"/>
        </w:rPr>
        <w:t xml:space="preserve"> en una opción </w:t>
      </w:r>
      <w:proofErr w:type="spellStart"/>
      <w:r>
        <w:rPr>
          <w:rFonts w:ascii="Roboto" w:hAnsi="Roboto"/>
          <w:color w:val="EFF3F8"/>
          <w:sz w:val="21"/>
          <w:szCs w:val="21"/>
        </w:rPr>
        <w:t>xD</w:t>
      </w:r>
      <w:proofErr w:type="spellEnd"/>
    </w:p>
    <w:p w14:paraId="1EF7869C" w14:textId="10E5E9D1" w:rsidR="005B24EB" w:rsidRDefault="005B24EB" w:rsidP="00227C3D">
      <w:pPr>
        <w:spacing w:after="0" w:line="240" w:lineRule="auto"/>
      </w:pPr>
    </w:p>
    <w:p w14:paraId="73A1F06A" w14:textId="77777777" w:rsidR="00515FD4" w:rsidRDefault="00515FD4" w:rsidP="00515FD4">
      <w:pPr>
        <w:pStyle w:val="Ttulo1"/>
        <w:shd w:val="clear" w:color="auto" w:fill="121F3D"/>
        <w:spacing w:before="161" w:beforeAutospacing="0" w:after="161" w:afterAutospacing="0"/>
        <w:rPr>
          <w:rFonts w:ascii="Roboto" w:hAnsi="Roboto"/>
          <w:color w:val="EFF3F8"/>
        </w:rPr>
      </w:pPr>
      <w:r>
        <w:rPr>
          <w:rFonts w:ascii="Roboto" w:hAnsi="Roboto"/>
          <w:color w:val="EFF3F8"/>
        </w:rPr>
        <w:t>Generando polimorfismo en Java</w:t>
      </w:r>
    </w:p>
    <w:p w14:paraId="1C04D205" w14:textId="77777777" w:rsidR="00515FD4" w:rsidRDefault="00515FD4" w:rsidP="00515FD4">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Polimorfismo</w:t>
      </w:r>
      <w:r>
        <w:rPr>
          <w:rFonts w:ascii="Roboto" w:hAnsi="Roboto"/>
          <w:color w:val="BECDE3"/>
        </w:rPr>
        <w:t>: Muchas formas. Poli = muchas, morfismo = formas. </w:t>
      </w:r>
      <w:r>
        <w:rPr>
          <w:rStyle w:val="Textoennegrita"/>
          <w:rFonts w:ascii="Roboto" w:hAnsi="Roboto"/>
          <w:color w:val="BECDE3"/>
        </w:rPr>
        <w:t>NO</w:t>
      </w:r>
      <w:r>
        <w:rPr>
          <w:rFonts w:ascii="Roboto" w:hAnsi="Roboto"/>
          <w:color w:val="BECDE3"/>
        </w:rPr>
        <w:t xml:space="preserve"> es </w:t>
      </w:r>
      <w:proofErr w:type="spellStart"/>
      <w:r>
        <w:rPr>
          <w:rFonts w:ascii="Roboto" w:hAnsi="Roboto"/>
          <w:color w:val="BECDE3"/>
        </w:rPr>
        <w:t>Poliformismo</w:t>
      </w:r>
      <w:proofErr w:type="spellEnd"/>
    </w:p>
    <w:p w14:paraId="7FF9C348" w14:textId="77777777" w:rsidR="00515FD4" w:rsidRDefault="00515FD4" w:rsidP="00515FD4">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Es construir métodos con el mismo </w:t>
      </w:r>
      <w:proofErr w:type="gramStart"/>
      <w:r>
        <w:rPr>
          <w:rFonts w:ascii="Roboto" w:hAnsi="Roboto"/>
          <w:color w:val="BECDE3"/>
        </w:rPr>
        <w:t>nombre</w:t>
      </w:r>
      <w:proofErr w:type="gramEnd"/>
      <w:r>
        <w:rPr>
          <w:rFonts w:ascii="Roboto" w:hAnsi="Roboto"/>
          <w:color w:val="BECDE3"/>
        </w:rPr>
        <w:t xml:space="preserve"> pero con comportamiento diferente</w:t>
      </w:r>
    </w:p>
    <w:p w14:paraId="5F479FD6" w14:textId="5FD8E002" w:rsidR="00515FD4" w:rsidRDefault="00515FD4" w:rsidP="00227C3D">
      <w:pPr>
        <w:spacing w:after="0" w:line="240" w:lineRule="auto"/>
      </w:pPr>
    </w:p>
    <w:p w14:paraId="7877E7CE" w14:textId="77777777" w:rsidR="00903852" w:rsidRDefault="00903852" w:rsidP="00903852">
      <w:pPr>
        <w:pStyle w:val="Ttulo1"/>
        <w:shd w:val="clear" w:color="auto" w:fill="121F3D"/>
        <w:spacing w:before="161" w:beforeAutospacing="0" w:after="161" w:afterAutospacing="0"/>
        <w:rPr>
          <w:rFonts w:ascii="Roboto" w:hAnsi="Roboto"/>
          <w:color w:val="EFF3F8"/>
        </w:rPr>
      </w:pPr>
      <w:r>
        <w:rPr>
          <w:rFonts w:ascii="Roboto" w:hAnsi="Roboto"/>
          <w:color w:val="EFF3F8"/>
        </w:rPr>
        <w:t>Generando polimorfismo en PHP</w:t>
      </w:r>
    </w:p>
    <w:p w14:paraId="7C03E2E6"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Ahora que ya entiendes cómo funciona el polimorfismo y lo aplicaste a Java veamos cómo hacer el mismo ejemplo en PHP.</w:t>
      </w:r>
    </w:p>
    <w:p w14:paraId="3C248458"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Aplicar polimorfismo en PHP es relativamente más sencillo, pues este es un lenguaje con un tipado más flexible (que no requiere que especifiques qué tipo de dato usar) y su sintaxis es muy sencilla.</w:t>
      </w:r>
    </w:p>
    <w:p w14:paraId="5FF6084C"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Hasta ahora esto es lo que tenemos en nuestro archivo </w:t>
      </w:r>
      <w:proofErr w:type="spellStart"/>
      <w:r>
        <w:rPr>
          <w:rStyle w:val="CdigoHTML"/>
          <w:color w:val="EFF3F8"/>
          <w:sz w:val="27"/>
          <w:szCs w:val="27"/>
        </w:rPr>
        <w:t>car.php</w:t>
      </w:r>
      <w:proofErr w:type="spellEnd"/>
      <w:r>
        <w:rPr>
          <w:rFonts w:ascii="Roboto" w:hAnsi="Roboto"/>
          <w:color w:val="EFF3F8"/>
          <w:sz w:val="27"/>
          <w:szCs w:val="27"/>
        </w:rPr>
        <w:t>:</w:t>
      </w:r>
    </w:p>
    <w:p w14:paraId="7CA92DC3" w14:textId="77777777" w:rsidR="00903852" w:rsidRDefault="00903852" w:rsidP="00903852">
      <w:pPr>
        <w:pStyle w:val="HTMLconformatoprevio"/>
        <w:shd w:val="clear" w:color="auto" w:fill="0C1633"/>
        <w:rPr>
          <w:rStyle w:val="hljs-meta"/>
          <w:color w:val="75715E"/>
          <w:spacing w:val="4"/>
        </w:rPr>
      </w:pPr>
    </w:p>
    <w:p w14:paraId="014D9019"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keyword"/>
          <w:b/>
          <w:bCs/>
          <w:color w:val="F92672"/>
          <w:spacing w:val="4"/>
          <w:lang w:val="en-US"/>
        </w:rPr>
        <w:t>require_once</w:t>
      </w:r>
      <w:r w:rsidRPr="00903852">
        <w:rPr>
          <w:rStyle w:val="hljs-meta"/>
          <w:color w:val="75715E"/>
          <w:spacing w:val="4"/>
          <w:lang w:val="en-US"/>
        </w:rPr>
        <w:t>(</w:t>
      </w:r>
      <w:r w:rsidRPr="00903852">
        <w:rPr>
          <w:rStyle w:val="hljs-string"/>
          <w:color w:val="A6E22E"/>
          <w:spacing w:val="4"/>
          <w:lang w:val="en-US"/>
        </w:rPr>
        <w:t>'account.php'</w:t>
      </w:r>
      <w:r w:rsidRPr="00903852">
        <w:rPr>
          <w:rStyle w:val="hljs-meta"/>
          <w:color w:val="75715E"/>
          <w:spacing w:val="4"/>
          <w:lang w:val="en-US"/>
        </w:rPr>
        <w:t>);</w:t>
      </w:r>
    </w:p>
    <w:p w14:paraId="179DC51C"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keyword"/>
          <w:b/>
          <w:bCs/>
          <w:color w:val="F92672"/>
          <w:spacing w:val="4"/>
          <w:lang w:val="en-US"/>
        </w:rPr>
        <w:t>class</w:t>
      </w:r>
      <w:r w:rsidRPr="00903852">
        <w:rPr>
          <w:rStyle w:val="hljs-class"/>
          <w:color w:val="75715E"/>
          <w:spacing w:val="4"/>
          <w:lang w:val="en-US"/>
        </w:rPr>
        <w:t xml:space="preserve"> </w:t>
      </w:r>
      <w:r w:rsidRPr="00903852">
        <w:rPr>
          <w:rStyle w:val="hljs-title"/>
          <w:b/>
          <w:bCs/>
          <w:color w:val="FFFFFF"/>
          <w:spacing w:val="4"/>
          <w:lang w:val="en-US"/>
        </w:rPr>
        <w:t>Car</w:t>
      </w:r>
      <w:r w:rsidRPr="00903852">
        <w:rPr>
          <w:rStyle w:val="hljs-class"/>
          <w:color w:val="75715E"/>
          <w:spacing w:val="4"/>
          <w:lang w:val="en-US"/>
        </w:rPr>
        <w:t xml:space="preserve"> </w:t>
      </w:r>
      <w:r w:rsidRPr="00903852">
        <w:rPr>
          <w:rStyle w:val="hljs-meta"/>
          <w:color w:val="75715E"/>
          <w:spacing w:val="4"/>
          <w:lang w:val="en-US"/>
        </w:rPr>
        <w:t>{</w:t>
      </w:r>
    </w:p>
    <w:p w14:paraId="1A9F753A" w14:textId="77777777" w:rsidR="00903852" w:rsidRPr="00903852" w:rsidRDefault="00903852" w:rsidP="00903852">
      <w:pPr>
        <w:pStyle w:val="HTMLconformatoprevio"/>
        <w:shd w:val="clear" w:color="auto" w:fill="0C1633"/>
        <w:rPr>
          <w:rStyle w:val="hljs-meta"/>
          <w:color w:val="75715E"/>
          <w:spacing w:val="4"/>
          <w:lang w:val="en-US"/>
        </w:rPr>
      </w:pPr>
    </w:p>
    <w:p w14:paraId="7260FDEF"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w:t>
      </w:r>
      <w:r w:rsidRPr="00903852">
        <w:rPr>
          <w:rStyle w:val="hljs-keyword"/>
          <w:b/>
          <w:bCs/>
          <w:color w:val="F92672"/>
          <w:spacing w:val="4"/>
          <w:lang w:val="en-US"/>
        </w:rPr>
        <w:t>public</w:t>
      </w:r>
      <w:r w:rsidRPr="00903852">
        <w:rPr>
          <w:rStyle w:val="hljs-meta"/>
          <w:color w:val="75715E"/>
          <w:spacing w:val="4"/>
          <w:lang w:val="en-US"/>
        </w:rPr>
        <w:t xml:space="preserve"> $id;</w:t>
      </w:r>
    </w:p>
    <w:p w14:paraId="0DFAA370"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w:t>
      </w:r>
      <w:r w:rsidRPr="00903852">
        <w:rPr>
          <w:rStyle w:val="hljs-keyword"/>
          <w:b/>
          <w:bCs/>
          <w:color w:val="F92672"/>
          <w:spacing w:val="4"/>
          <w:lang w:val="en-US"/>
        </w:rPr>
        <w:t>public</w:t>
      </w:r>
      <w:r w:rsidRPr="00903852">
        <w:rPr>
          <w:rStyle w:val="hljs-meta"/>
          <w:color w:val="75715E"/>
          <w:spacing w:val="4"/>
          <w:lang w:val="en-US"/>
        </w:rPr>
        <w:t xml:space="preserve"> $license;</w:t>
      </w:r>
    </w:p>
    <w:p w14:paraId="635CC73E"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w:t>
      </w:r>
      <w:r w:rsidRPr="00903852">
        <w:rPr>
          <w:rStyle w:val="hljs-keyword"/>
          <w:b/>
          <w:bCs/>
          <w:color w:val="F92672"/>
          <w:spacing w:val="4"/>
          <w:lang w:val="en-US"/>
        </w:rPr>
        <w:t>public</w:t>
      </w:r>
      <w:r w:rsidRPr="00903852">
        <w:rPr>
          <w:rStyle w:val="hljs-meta"/>
          <w:color w:val="75715E"/>
          <w:spacing w:val="4"/>
          <w:lang w:val="en-US"/>
        </w:rPr>
        <w:t xml:space="preserve"> $driver;</w:t>
      </w:r>
    </w:p>
    <w:p w14:paraId="79548144" w14:textId="77777777" w:rsidR="00903852" w:rsidRDefault="00903852" w:rsidP="00903852">
      <w:pPr>
        <w:pStyle w:val="HTMLconformatoprevio"/>
        <w:shd w:val="clear" w:color="auto" w:fill="0C1633"/>
        <w:rPr>
          <w:rStyle w:val="hljs-meta"/>
          <w:color w:val="75715E"/>
          <w:spacing w:val="4"/>
        </w:rPr>
      </w:pPr>
      <w:r w:rsidRPr="00903852">
        <w:rPr>
          <w:rStyle w:val="hljs-meta"/>
          <w:color w:val="75715E"/>
          <w:spacing w:val="4"/>
          <w:lang w:val="en-US"/>
        </w:rPr>
        <w:t xml:space="preserve">    </w:t>
      </w:r>
      <w:proofErr w:type="spellStart"/>
      <w:r>
        <w:rPr>
          <w:rStyle w:val="hljs-keyword"/>
          <w:b/>
          <w:bCs/>
          <w:color w:val="F92672"/>
          <w:spacing w:val="4"/>
        </w:rPr>
        <w:t>protected</w:t>
      </w:r>
      <w:proofErr w:type="spellEnd"/>
      <w:r>
        <w:rPr>
          <w:rStyle w:val="hljs-meta"/>
          <w:color w:val="75715E"/>
          <w:spacing w:val="4"/>
        </w:rPr>
        <w:t xml:space="preserve"> $</w:t>
      </w:r>
      <w:proofErr w:type="spellStart"/>
      <w:r>
        <w:rPr>
          <w:rStyle w:val="hljs-meta"/>
          <w:color w:val="75715E"/>
          <w:spacing w:val="4"/>
        </w:rPr>
        <w:t>passenger</w:t>
      </w:r>
      <w:proofErr w:type="spellEnd"/>
      <w:r>
        <w:rPr>
          <w:rStyle w:val="hljs-meta"/>
          <w:color w:val="75715E"/>
          <w:spacing w:val="4"/>
        </w:rPr>
        <w:t xml:space="preserve">; </w:t>
      </w:r>
      <w:r>
        <w:rPr>
          <w:rStyle w:val="hljs-comment"/>
          <w:color w:val="75715E"/>
          <w:spacing w:val="4"/>
        </w:rPr>
        <w:t xml:space="preserve">// Es importante que esta propiedad esté marcada como </w:t>
      </w:r>
      <w:proofErr w:type="spellStart"/>
      <w:r>
        <w:rPr>
          <w:rStyle w:val="hljs-comment"/>
          <w:color w:val="75715E"/>
          <w:spacing w:val="4"/>
        </w:rPr>
        <w:t>protected</w:t>
      </w:r>
      <w:proofErr w:type="spellEnd"/>
    </w:p>
    <w:p w14:paraId="39F0158C" w14:textId="77777777" w:rsidR="00903852" w:rsidRDefault="00903852" w:rsidP="00903852">
      <w:pPr>
        <w:pStyle w:val="HTMLconformatoprevio"/>
        <w:shd w:val="clear" w:color="auto" w:fill="0C1633"/>
        <w:rPr>
          <w:rStyle w:val="hljs-meta"/>
          <w:color w:val="75715E"/>
          <w:spacing w:val="4"/>
        </w:rPr>
      </w:pPr>
    </w:p>
    <w:p w14:paraId="4A7781D6" w14:textId="77777777" w:rsidR="00903852" w:rsidRPr="00903852" w:rsidRDefault="00903852" w:rsidP="00903852">
      <w:pPr>
        <w:pStyle w:val="HTMLconformatoprevio"/>
        <w:shd w:val="clear" w:color="auto" w:fill="0C1633"/>
        <w:rPr>
          <w:rStyle w:val="hljs-meta"/>
          <w:color w:val="75715E"/>
          <w:spacing w:val="4"/>
          <w:lang w:val="en-US"/>
        </w:rPr>
      </w:pPr>
      <w:r>
        <w:rPr>
          <w:rStyle w:val="hljs-meta"/>
          <w:color w:val="75715E"/>
          <w:spacing w:val="4"/>
        </w:rPr>
        <w:t xml:space="preserve">    </w:t>
      </w:r>
      <w:r w:rsidRPr="00903852">
        <w:rPr>
          <w:rStyle w:val="hljs-keyword"/>
          <w:b/>
          <w:bCs/>
          <w:color w:val="F92672"/>
          <w:spacing w:val="4"/>
          <w:lang w:val="en-US"/>
        </w:rPr>
        <w:t>public</w:t>
      </w:r>
      <w:r w:rsidRPr="00903852">
        <w:rPr>
          <w:rStyle w:val="hljs-meta"/>
          <w:color w:val="75715E"/>
          <w:spacing w:val="4"/>
          <w:lang w:val="en-US"/>
        </w:rPr>
        <w:t xml:space="preserve"> </w:t>
      </w:r>
      <w:r w:rsidRPr="00903852">
        <w:rPr>
          <w:rStyle w:val="hljs-keyword"/>
          <w:b/>
          <w:bCs/>
          <w:color w:val="F92672"/>
          <w:spacing w:val="4"/>
          <w:lang w:val="en-US"/>
        </w:rPr>
        <w:t>function</w:t>
      </w:r>
      <w:r w:rsidRPr="00903852">
        <w:rPr>
          <w:rStyle w:val="hljs-function"/>
          <w:color w:val="75715E"/>
          <w:spacing w:val="4"/>
          <w:lang w:val="en-US"/>
        </w:rPr>
        <w:t xml:space="preserve"> </w:t>
      </w:r>
      <w:r w:rsidRPr="00903852">
        <w:rPr>
          <w:rStyle w:val="hljs-title"/>
          <w:b/>
          <w:bCs/>
          <w:color w:val="A6E22E"/>
          <w:spacing w:val="4"/>
          <w:lang w:val="en-US"/>
        </w:rPr>
        <w:t>__construct</w:t>
      </w:r>
      <w:r w:rsidRPr="00903852">
        <w:rPr>
          <w:rStyle w:val="hljs-params"/>
          <w:color w:val="75715E"/>
          <w:spacing w:val="4"/>
          <w:lang w:val="en-US"/>
        </w:rPr>
        <w:t>($license, $driver)</w:t>
      </w:r>
      <w:r w:rsidRPr="00903852">
        <w:rPr>
          <w:rStyle w:val="hljs-meta"/>
          <w:color w:val="75715E"/>
          <w:spacing w:val="4"/>
          <w:lang w:val="en-US"/>
        </w:rPr>
        <w:t>{</w:t>
      </w:r>
    </w:p>
    <w:p w14:paraId="65BCD0BF"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$this-&gt;license = $license;</w:t>
      </w:r>
    </w:p>
    <w:p w14:paraId="17A11FB5"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$this-&gt;driver = $driver;</w:t>
      </w:r>
    </w:p>
    <w:p w14:paraId="1B4A20F2"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w:t>
      </w:r>
    </w:p>
    <w:p w14:paraId="05DEB49E" w14:textId="77777777" w:rsidR="00903852" w:rsidRPr="00903852" w:rsidRDefault="00903852" w:rsidP="00903852">
      <w:pPr>
        <w:pStyle w:val="HTMLconformatoprevio"/>
        <w:shd w:val="clear" w:color="auto" w:fill="0C1633"/>
        <w:rPr>
          <w:rStyle w:val="hljs-meta"/>
          <w:color w:val="75715E"/>
          <w:spacing w:val="4"/>
          <w:lang w:val="en-US"/>
        </w:rPr>
      </w:pPr>
    </w:p>
    <w:p w14:paraId="4BC3B690"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w:t>
      </w:r>
      <w:r w:rsidRPr="00903852">
        <w:rPr>
          <w:rStyle w:val="hljs-keyword"/>
          <w:b/>
          <w:bCs/>
          <w:color w:val="F92672"/>
          <w:spacing w:val="4"/>
          <w:lang w:val="en-US"/>
        </w:rPr>
        <w:t>public</w:t>
      </w:r>
      <w:r w:rsidRPr="00903852">
        <w:rPr>
          <w:rStyle w:val="hljs-meta"/>
          <w:color w:val="75715E"/>
          <w:spacing w:val="4"/>
          <w:lang w:val="en-US"/>
        </w:rPr>
        <w:t xml:space="preserve"> </w:t>
      </w:r>
      <w:r w:rsidRPr="00903852">
        <w:rPr>
          <w:rStyle w:val="hljs-keyword"/>
          <w:b/>
          <w:bCs/>
          <w:color w:val="F92672"/>
          <w:spacing w:val="4"/>
          <w:lang w:val="en-US"/>
        </w:rPr>
        <w:t>function</w:t>
      </w:r>
      <w:r w:rsidRPr="00903852">
        <w:rPr>
          <w:rStyle w:val="hljs-function"/>
          <w:color w:val="75715E"/>
          <w:spacing w:val="4"/>
          <w:lang w:val="en-US"/>
        </w:rPr>
        <w:t xml:space="preserve"> </w:t>
      </w:r>
      <w:r w:rsidRPr="00903852">
        <w:rPr>
          <w:rStyle w:val="hljs-title"/>
          <w:b/>
          <w:bCs/>
          <w:color w:val="A6E22E"/>
          <w:spacing w:val="4"/>
          <w:lang w:val="en-US"/>
        </w:rPr>
        <w:t>printDataCar</w:t>
      </w:r>
      <w:r w:rsidRPr="00903852">
        <w:rPr>
          <w:rStyle w:val="hljs-params"/>
          <w:color w:val="75715E"/>
          <w:spacing w:val="4"/>
          <w:lang w:val="en-US"/>
        </w:rPr>
        <w:t>()</w:t>
      </w:r>
      <w:r w:rsidRPr="00903852">
        <w:rPr>
          <w:rStyle w:val="hljs-function"/>
          <w:color w:val="75715E"/>
          <w:spacing w:val="4"/>
          <w:lang w:val="en-US"/>
        </w:rPr>
        <w:t xml:space="preserve"> </w:t>
      </w:r>
      <w:r w:rsidRPr="00903852">
        <w:rPr>
          <w:rStyle w:val="hljs-meta"/>
          <w:color w:val="75715E"/>
          <w:spacing w:val="4"/>
          <w:lang w:val="en-US"/>
        </w:rPr>
        <w:t>{</w:t>
      </w:r>
    </w:p>
    <w:p w14:paraId="2E3F8FC0" w14:textId="77777777" w:rsidR="00903852" w:rsidRPr="00903852" w:rsidRDefault="00903852" w:rsidP="00903852">
      <w:pPr>
        <w:pStyle w:val="HTMLconformatoprevio"/>
        <w:shd w:val="clear" w:color="auto" w:fill="0C1633"/>
        <w:rPr>
          <w:rStyle w:val="hljs-meta"/>
          <w:color w:val="75715E"/>
          <w:spacing w:val="4"/>
          <w:lang w:val="en-US"/>
        </w:rPr>
      </w:pPr>
      <w:r w:rsidRPr="00903852">
        <w:rPr>
          <w:rStyle w:val="hljs-meta"/>
          <w:color w:val="75715E"/>
          <w:spacing w:val="4"/>
          <w:lang w:val="en-US"/>
        </w:rPr>
        <w:t xml:space="preserve">        </w:t>
      </w:r>
      <w:r w:rsidRPr="00903852">
        <w:rPr>
          <w:rStyle w:val="hljs-keyword"/>
          <w:b/>
          <w:bCs/>
          <w:color w:val="F92672"/>
          <w:spacing w:val="4"/>
          <w:lang w:val="en-US"/>
        </w:rPr>
        <w:t>echo</w:t>
      </w:r>
      <w:r w:rsidRPr="00903852">
        <w:rPr>
          <w:rStyle w:val="hljs-meta"/>
          <w:color w:val="75715E"/>
          <w:spacing w:val="4"/>
          <w:lang w:val="en-US"/>
        </w:rPr>
        <w:t xml:space="preserve"> </w:t>
      </w:r>
      <w:r w:rsidRPr="00903852">
        <w:rPr>
          <w:rStyle w:val="hljs-string"/>
          <w:color w:val="A6E22E"/>
          <w:spacing w:val="4"/>
          <w:lang w:val="en-US"/>
        </w:rPr>
        <w:t>"Licencia: $this-&gt;license Driver: "</w:t>
      </w:r>
      <w:r w:rsidRPr="00903852">
        <w:rPr>
          <w:rStyle w:val="hljs-meta"/>
          <w:color w:val="75715E"/>
          <w:spacing w:val="4"/>
          <w:lang w:val="en-US"/>
        </w:rPr>
        <w:t>.$this-&gt;driver-&gt;name;</w:t>
      </w:r>
    </w:p>
    <w:p w14:paraId="577A7FA2" w14:textId="77777777" w:rsidR="00903852" w:rsidRDefault="00903852" w:rsidP="00903852">
      <w:pPr>
        <w:pStyle w:val="HTMLconformatoprevio"/>
        <w:shd w:val="clear" w:color="auto" w:fill="0C1633"/>
        <w:rPr>
          <w:rStyle w:val="hljs-meta"/>
          <w:color w:val="75715E"/>
          <w:spacing w:val="4"/>
        </w:rPr>
      </w:pPr>
      <w:r w:rsidRPr="00903852">
        <w:rPr>
          <w:rStyle w:val="hljs-meta"/>
          <w:color w:val="75715E"/>
          <w:spacing w:val="4"/>
          <w:lang w:val="en-US"/>
        </w:rPr>
        <w:t xml:space="preserve">    </w:t>
      </w:r>
      <w:r>
        <w:rPr>
          <w:rStyle w:val="hljs-meta"/>
          <w:color w:val="75715E"/>
          <w:spacing w:val="4"/>
        </w:rPr>
        <w:t>}</w:t>
      </w:r>
    </w:p>
    <w:p w14:paraId="117F3D40" w14:textId="77777777" w:rsidR="00903852" w:rsidRDefault="00903852" w:rsidP="00903852">
      <w:pPr>
        <w:pStyle w:val="HTMLconformatoprevio"/>
        <w:shd w:val="clear" w:color="auto" w:fill="0C1633"/>
        <w:rPr>
          <w:rStyle w:val="hljs-meta"/>
          <w:color w:val="75715E"/>
          <w:spacing w:val="4"/>
        </w:rPr>
      </w:pPr>
      <w:r>
        <w:rPr>
          <w:rStyle w:val="hljs-meta"/>
          <w:color w:val="75715E"/>
          <w:spacing w:val="4"/>
        </w:rPr>
        <w:t xml:space="preserve">    </w:t>
      </w:r>
    </w:p>
    <w:p w14:paraId="595D7A18" w14:textId="77777777" w:rsidR="00903852" w:rsidRDefault="00903852" w:rsidP="00903852">
      <w:pPr>
        <w:pStyle w:val="HTMLconformatoprevio"/>
        <w:shd w:val="clear" w:color="auto" w:fill="0C1633"/>
        <w:rPr>
          <w:rStyle w:val="hljs-meta"/>
          <w:color w:val="75715E"/>
          <w:spacing w:val="4"/>
        </w:rPr>
      </w:pPr>
      <w:r>
        <w:rPr>
          <w:rStyle w:val="hljs-meta"/>
          <w:color w:val="75715E"/>
          <w:spacing w:val="4"/>
        </w:rPr>
        <w:t>}</w:t>
      </w:r>
    </w:p>
    <w:p w14:paraId="7221CD3F" w14:textId="77777777" w:rsidR="00903852" w:rsidRDefault="00903852" w:rsidP="00903852">
      <w:pPr>
        <w:pStyle w:val="HTMLconformatoprevio"/>
        <w:shd w:val="clear" w:color="auto" w:fill="0C1633"/>
        <w:rPr>
          <w:rStyle w:val="hljs-meta"/>
          <w:color w:val="75715E"/>
          <w:spacing w:val="4"/>
        </w:rPr>
      </w:pPr>
      <w:r>
        <w:rPr>
          <w:rStyle w:val="hljs-meta"/>
          <w:color w:val="75715E"/>
          <w:spacing w:val="4"/>
        </w:rPr>
        <w:t>?&gt;</w:t>
      </w:r>
    </w:p>
    <w:p w14:paraId="15CBE49F"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lastRenderedPageBreak/>
        <w:t xml:space="preserve">Aún nos falta añadir nuestros </w:t>
      </w:r>
      <w:proofErr w:type="spellStart"/>
      <w:r>
        <w:rPr>
          <w:rFonts w:ascii="Roboto" w:hAnsi="Roboto"/>
          <w:color w:val="EFF3F8"/>
          <w:sz w:val="27"/>
          <w:szCs w:val="27"/>
        </w:rPr>
        <w:t>getters</w:t>
      </w:r>
      <w:proofErr w:type="spellEnd"/>
      <w:r>
        <w:rPr>
          <w:rFonts w:ascii="Roboto" w:hAnsi="Roboto"/>
          <w:color w:val="EFF3F8"/>
          <w:sz w:val="27"/>
          <w:szCs w:val="27"/>
        </w:rPr>
        <w:t xml:space="preserve"> y </w:t>
      </w:r>
      <w:proofErr w:type="spellStart"/>
      <w:r>
        <w:rPr>
          <w:rFonts w:ascii="Roboto" w:hAnsi="Roboto"/>
          <w:color w:val="EFF3F8"/>
          <w:sz w:val="27"/>
          <w:szCs w:val="27"/>
        </w:rPr>
        <w:t>setters</w:t>
      </w:r>
      <w:proofErr w:type="spellEnd"/>
      <w:r>
        <w:rPr>
          <w:rFonts w:ascii="Roboto" w:hAnsi="Roboto"/>
          <w:color w:val="EFF3F8"/>
          <w:sz w:val="27"/>
          <w:szCs w:val="27"/>
        </w:rPr>
        <w:t>, en PHP es sencillo, simplemente tenemos que escribir dos funciones, una que nos devuelva nuestro número de pasajeros, y otra que nos permita establecer cierto número de pasajeros.</w:t>
      </w:r>
    </w:p>
    <w:p w14:paraId="4A0E6F9E"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La función </w:t>
      </w:r>
      <w:proofErr w:type="spellStart"/>
      <w:r>
        <w:rPr>
          <w:rFonts w:ascii="Roboto" w:hAnsi="Roboto"/>
          <w:color w:val="EFF3F8"/>
          <w:sz w:val="27"/>
          <w:szCs w:val="27"/>
        </w:rPr>
        <w:t>getter</w:t>
      </w:r>
      <w:proofErr w:type="spellEnd"/>
      <w:r>
        <w:rPr>
          <w:rFonts w:ascii="Roboto" w:hAnsi="Roboto"/>
          <w:color w:val="EFF3F8"/>
          <w:sz w:val="27"/>
          <w:szCs w:val="27"/>
        </w:rPr>
        <w:t xml:space="preserve"> es la más sencilla de todas, pues simplemente hay que retornar el valor de la propiedad </w:t>
      </w:r>
      <w:proofErr w:type="spellStart"/>
      <w:r>
        <w:rPr>
          <w:rStyle w:val="CdigoHTML"/>
          <w:color w:val="EFF3F8"/>
          <w:sz w:val="27"/>
          <w:szCs w:val="27"/>
        </w:rPr>
        <w:t>passenger</w:t>
      </w:r>
      <w:proofErr w:type="spellEnd"/>
      <w:r>
        <w:rPr>
          <w:rFonts w:ascii="Roboto" w:hAnsi="Roboto"/>
          <w:color w:val="EFF3F8"/>
          <w:sz w:val="27"/>
          <w:szCs w:val="27"/>
        </w:rPr>
        <w:t>:</w:t>
      </w:r>
    </w:p>
    <w:p w14:paraId="26DCE1A8"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hljs-keyword"/>
          <w:b/>
          <w:bCs/>
          <w:color w:val="F92672"/>
          <w:spacing w:val="4"/>
          <w:lang w:val="en-US"/>
        </w:rPr>
        <w:t>public</w:t>
      </w:r>
      <w:r w:rsidRPr="00903852">
        <w:rPr>
          <w:rStyle w:val="CdigoHTML"/>
          <w:color w:val="FFFFFF"/>
          <w:spacing w:val="4"/>
          <w:lang w:val="en-US"/>
        </w:rPr>
        <w:t xml:space="preserve"> </w:t>
      </w:r>
      <w:r w:rsidRPr="00903852">
        <w:rPr>
          <w:rStyle w:val="hljs-keyword"/>
          <w:b/>
          <w:bCs/>
          <w:color w:val="F92672"/>
          <w:spacing w:val="4"/>
          <w:lang w:val="en-US"/>
        </w:rPr>
        <w:t>function</w:t>
      </w:r>
      <w:r w:rsidRPr="00903852">
        <w:rPr>
          <w:rStyle w:val="hljs-function"/>
          <w:color w:val="FFFFFF"/>
          <w:spacing w:val="4"/>
          <w:lang w:val="en-US"/>
        </w:rPr>
        <w:t xml:space="preserve"> </w:t>
      </w:r>
      <w:r w:rsidRPr="00903852">
        <w:rPr>
          <w:rStyle w:val="hljs-title"/>
          <w:b/>
          <w:bCs/>
          <w:color w:val="A6E22E"/>
          <w:spacing w:val="4"/>
          <w:lang w:val="en-US"/>
        </w:rPr>
        <w:t>getPassenger</w:t>
      </w:r>
      <w:r w:rsidRPr="00903852">
        <w:rPr>
          <w:rStyle w:val="hljs-params"/>
          <w:color w:val="FFFFFF"/>
          <w:spacing w:val="4"/>
          <w:lang w:val="en-US"/>
        </w:rPr>
        <w:t>()</w:t>
      </w:r>
      <w:r w:rsidRPr="00903852">
        <w:rPr>
          <w:rStyle w:val="hljs-function"/>
          <w:color w:val="FFFFFF"/>
          <w:spacing w:val="4"/>
          <w:lang w:val="en-US"/>
        </w:rPr>
        <w:t xml:space="preserve"> </w:t>
      </w:r>
      <w:r w:rsidRPr="00903852">
        <w:rPr>
          <w:rStyle w:val="CdigoHTML"/>
          <w:color w:val="FFFFFF"/>
          <w:spacing w:val="4"/>
          <w:lang w:val="en-US"/>
        </w:rPr>
        <w:t>{</w:t>
      </w:r>
    </w:p>
    <w:p w14:paraId="02C9BB08"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    </w:t>
      </w:r>
      <w:r w:rsidRPr="00903852">
        <w:rPr>
          <w:rStyle w:val="hljs-keyword"/>
          <w:b/>
          <w:bCs/>
          <w:color w:val="F92672"/>
          <w:spacing w:val="4"/>
          <w:lang w:val="en-US"/>
        </w:rPr>
        <w:t>return</w:t>
      </w:r>
      <w:r w:rsidRPr="00903852">
        <w:rPr>
          <w:rStyle w:val="CdigoHTML"/>
          <w:color w:val="FFFFFF"/>
          <w:spacing w:val="4"/>
          <w:lang w:val="en-US"/>
        </w:rPr>
        <w:t xml:space="preserve"> $this-&gt;passenger;</w:t>
      </w:r>
    </w:p>
    <w:p w14:paraId="1018E2F2"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
    <w:p w14:paraId="25C72ADF"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Recuerda que para hacer nuestra función setter necesitamos hacer una validación. Uber únicamente nos permite tener 4 pasajeros (comportamiento que modificaremos más adelante con polimorfismo), por lo que nuestra función setter quedaría así:</w:t>
      </w:r>
    </w:p>
    <w:p w14:paraId="64C46608"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hljs-keyword"/>
          <w:b/>
          <w:bCs/>
          <w:color w:val="F92672"/>
          <w:spacing w:val="4"/>
          <w:lang w:val="en-US"/>
        </w:rPr>
        <w:t>public</w:t>
      </w:r>
      <w:r w:rsidRPr="00903852">
        <w:rPr>
          <w:rStyle w:val="CdigoHTML"/>
          <w:color w:val="FFFFFF"/>
          <w:spacing w:val="4"/>
          <w:lang w:val="en-US"/>
        </w:rPr>
        <w:t xml:space="preserve"> </w:t>
      </w:r>
      <w:r w:rsidRPr="00903852">
        <w:rPr>
          <w:rStyle w:val="hljs-keyword"/>
          <w:b/>
          <w:bCs/>
          <w:color w:val="F92672"/>
          <w:spacing w:val="4"/>
          <w:lang w:val="en-US"/>
        </w:rPr>
        <w:t>function</w:t>
      </w:r>
      <w:r w:rsidRPr="00903852">
        <w:rPr>
          <w:rStyle w:val="hljs-function"/>
          <w:color w:val="FFFFFF"/>
          <w:spacing w:val="4"/>
          <w:lang w:val="en-US"/>
        </w:rPr>
        <w:t xml:space="preserve"> </w:t>
      </w:r>
      <w:r w:rsidRPr="00903852">
        <w:rPr>
          <w:rStyle w:val="hljs-title"/>
          <w:b/>
          <w:bCs/>
          <w:color w:val="A6E22E"/>
          <w:spacing w:val="4"/>
          <w:lang w:val="en-US"/>
        </w:rPr>
        <w:t>setPassenger</w:t>
      </w:r>
      <w:r w:rsidRPr="00903852">
        <w:rPr>
          <w:rStyle w:val="hljs-params"/>
          <w:color w:val="FFFFFF"/>
          <w:spacing w:val="4"/>
          <w:lang w:val="en-US"/>
        </w:rPr>
        <w:t>($passenger)</w:t>
      </w:r>
      <w:r w:rsidRPr="00903852">
        <w:rPr>
          <w:rStyle w:val="hljs-function"/>
          <w:color w:val="FFFFFF"/>
          <w:spacing w:val="4"/>
          <w:lang w:val="en-US"/>
        </w:rPr>
        <w:t xml:space="preserve"> </w:t>
      </w:r>
      <w:r w:rsidRPr="00903852">
        <w:rPr>
          <w:rStyle w:val="CdigoHTML"/>
          <w:color w:val="FFFFFF"/>
          <w:spacing w:val="4"/>
          <w:lang w:val="en-US"/>
        </w:rPr>
        <w:t>{</w:t>
      </w:r>
    </w:p>
    <w:p w14:paraId="5D8B2383"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        </w:t>
      </w:r>
    </w:p>
    <w:p w14:paraId="3DDE33EE"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    </w:t>
      </w:r>
      <w:r w:rsidRPr="00903852">
        <w:rPr>
          <w:rStyle w:val="hljs-keyword"/>
          <w:b/>
          <w:bCs/>
          <w:color w:val="F92672"/>
          <w:spacing w:val="4"/>
          <w:lang w:val="en-US"/>
        </w:rPr>
        <w:t>if</w:t>
      </w:r>
      <w:r w:rsidRPr="00903852">
        <w:rPr>
          <w:rStyle w:val="CdigoHTML"/>
          <w:color w:val="FFFFFF"/>
          <w:spacing w:val="4"/>
          <w:lang w:val="en-US"/>
        </w:rPr>
        <w:t xml:space="preserve"> ($passenger == </w:t>
      </w:r>
      <w:r w:rsidRPr="00903852">
        <w:rPr>
          <w:rStyle w:val="hljs-number"/>
          <w:color w:val="FFFFFF"/>
          <w:spacing w:val="4"/>
          <w:lang w:val="en-US"/>
        </w:rPr>
        <w:t>4</w:t>
      </w:r>
      <w:r w:rsidRPr="00903852">
        <w:rPr>
          <w:rStyle w:val="CdigoHTML"/>
          <w:color w:val="FFFFFF"/>
          <w:spacing w:val="4"/>
          <w:lang w:val="en-US"/>
        </w:rPr>
        <w:t>) {</w:t>
      </w:r>
    </w:p>
    <w:p w14:paraId="107AF50D" w14:textId="77777777" w:rsidR="00903852" w:rsidRDefault="00903852" w:rsidP="00903852">
      <w:pPr>
        <w:pStyle w:val="HTMLconformatoprevio"/>
        <w:shd w:val="clear" w:color="auto" w:fill="0C1633"/>
        <w:rPr>
          <w:rStyle w:val="CdigoHTML"/>
          <w:color w:val="FFFFFF"/>
          <w:spacing w:val="4"/>
        </w:rPr>
      </w:pPr>
      <w:r w:rsidRPr="00903852">
        <w:rPr>
          <w:rStyle w:val="CdigoHTML"/>
          <w:color w:val="FFFFFF"/>
          <w:spacing w:val="4"/>
          <w:lang w:val="en-US"/>
        </w:rPr>
        <w:t xml:space="preserve">        </w:t>
      </w:r>
      <w:r>
        <w:rPr>
          <w:rStyle w:val="CdigoHTML"/>
          <w:color w:val="FFFFFF"/>
          <w:spacing w:val="4"/>
        </w:rPr>
        <w:t>$</w:t>
      </w:r>
      <w:proofErr w:type="spellStart"/>
      <w:r>
        <w:rPr>
          <w:rStyle w:val="CdigoHTML"/>
          <w:color w:val="FFFFFF"/>
          <w:spacing w:val="4"/>
        </w:rPr>
        <w:t>this</w:t>
      </w:r>
      <w:proofErr w:type="spellEnd"/>
      <w:r>
        <w:rPr>
          <w:rStyle w:val="CdigoHTML"/>
          <w:color w:val="FFFFFF"/>
          <w:spacing w:val="4"/>
        </w:rPr>
        <w:t>-&gt;</w:t>
      </w:r>
      <w:proofErr w:type="spellStart"/>
      <w:r>
        <w:rPr>
          <w:rStyle w:val="CdigoHTML"/>
          <w:color w:val="FFFFFF"/>
          <w:spacing w:val="4"/>
        </w:rPr>
        <w:t>passenger</w:t>
      </w:r>
      <w:proofErr w:type="spellEnd"/>
      <w:r>
        <w:rPr>
          <w:rStyle w:val="CdigoHTML"/>
          <w:color w:val="FFFFFF"/>
          <w:spacing w:val="4"/>
        </w:rPr>
        <w:t xml:space="preserve"> = $</w:t>
      </w:r>
      <w:proofErr w:type="spellStart"/>
      <w:r>
        <w:rPr>
          <w:rStyle w:val="CdigoHTML"/>
          <w:color w:val="FFFFFF"/>
          <w:spacing w:val="4"/>
        </w:rPr>
        <w:t>passenger</w:t>
      </w:r>
      <w:proofErr w:type="spellEnd"/>
      <w:r>
        <w:rPr>
          <w:rStyle w:val="CdigoHTML"/>
          <w:color w:val="FFFFFF"/>
          <w:spacing w:val="4"/>
        </w:rPr>
        <w:t>;</w:t>
      </w:r>
    </w:p>
    <w:p w14:paraId="5817A10E"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p>
    <w:p w14:paraId="1D8A6BCE"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proofErr w:type="spellStart"/>
      <w:r>
        <w:rPr>
          <w:rStyle w:val="hljs-keyword"/>
          <w:b/>
          <w:bCs/>
          <w:color w:val="F92672"/>
          <w:spacing w:val="4"/>
        </w:rPr>
        <w:t>else</w:t>
      </w:r>
      <w:proofErr w:type="spellEnd"/>
      <w:r>
        <w:rPr>
          <w:rStyle w:val="CdigoHTML"/>
          <w:color w:val="FFFFFF"/>
          <w:spacing w:val="4"/>
        </w:rPr>
        <w:t xml:space="preserve"> {</w:t>
      </w:r>
    </w:p>
    <w:p w14:paraId="62568FE1"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r>
        <w:rPr>
          <w:rStyle w:val="hljs-keyword"/>
          <w:b/>
          <w:bCs/>
          <w:color w:val="F92672"/>
          <w:spacing w:val="4"/>
        </w:rPr>
        <w:t>echo</w:t>
      </w:r>
      <w:r>
        <w:rPr>
          <w:rStyle w:val="CdigoHTML"/>
          <w:color w:val="FFFFFF"/>
          <w:spacing w:val="4"/>
        </w:rPr>
        <w:t xml:space="preserve"> </w:t>
      </w:r>
      <w:r>
        <w:rPr>
          <w:rStyle w:val="hljs-string"/>
          <w:color w:val="A6E22E"/>
          <w:spacing w:val="4"/>
        </w:rPr>
        <w:t>"Necesitas asignar 4 pasajeros"</w:t>
      </w:r>
      <w:r>
        <w:rPr>
          <w:rStyle w:val="CdigoHTML"/>
          <w:color w:val="FFFFFF"/>
          <w:spacing w:val="4"/>
        </w:rPr>
        <w:t>;</w:t>
      </w:r>
    </w:p>
    <w:p w14:paraId="2DDAA6F9"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p>
    <w:p w14:paraId="38445814" w14:textId="77777777" w:rsidR="00903852" w:rsidRDefault="00903852" w:rsidP="00903852">
      <w:pPr>
        <w:pStyle w:val="HTMLconformatoprevio"/>
        <w:shd w:val="clear" w:color="auto" w:fill="0C1633"/>
        <w:rPr>
          <w:rStyle w:val="CdigoHTML"/>
          <w:color w:val="FFFFFF"/>
          <w:spacing w:val="4"/>
        </w:rPr>
      </w:pPr>
    </w:p>
    <w:p w14:paraId="30F3C4E5"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
    <w:p w14:paraId="12D53F90"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¡Genial!, ahora ya estamos listos para empezar a trabajar, recuerda que ya deberías tener tu clase </w:t>
      </w:r>
      <w:proofErr w:type="spellStart"/>
      <w:r>
        <w:rPr>
          <w:rStyle w:val="CdigoHTML"/>
          <w:color w:val="EFF3F8"/>
          <w:sz w:val="27"/>
          <w:szCs w:val="27"/>
        </w:rPr>
        <w:t>UberVan</w:t>
      </w:r>
      <w:proofErr w:type="spellEnd"/>
      <w:r>
        <w:rPr>
          <w:rFonts w:ascii="Roboto" w:hAnsi="Roboto"/>
          <w:color w:val="EFF3F8"/>
          <w:sz w:val="27"/>
          <w:szCs w:val="27"/>
        </w:rPr>
        <w:t xml:space="preserve"> creada hasta este punto </w:t>
      </w:r>
      <w:r>
        <w:rPr>
          <w:rFonts w:ascii="Segoe UI Emoji" w:hAnsi="Segoe UI Emoji" w:cs="Segoe UI Emoji"/>
          <w:color w:val="EFF3F8"/>
          <w:sz w:val="27"/>
          <w:szCs w:val="27"/>
        </w:rPr>
        <w:t>😉</w:t>
      </w:r>
      <w:r>
        <w:rPr>
          <w:rFonts w:ascii="Roboto" w:hAnsi="Roboto"/>
          <w:color w:val="EFF3F8"/>
          <w:sz w:val="27"/>
          <w:szCs w:val="27"/>
        </w:rPr>
        <w:t>.</w:t>
      </w:r>
    </w:p>
    <w:p w14:paraId="19F43DE6"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Antes de comenzar a aplicar polimorfismo veamos qué sucede si intento generar una instancia de 6 pasajeros con mi clase </w:t>
      </w:r>
      <w:proofErr w:type="spellStart"/>
      <w:r>
        <w:rPr>
          <w:rStyle w:val="CdigoHTML"/>
          <w:color w:val="EFF3F8"/>
          <w:sz w:val="27"/>
          <w:szCs w:val="27"/>
        </w:rPr>
        <w:t>UberVan</w:t>
      </w:r>
      <w:proofErr w:type="spellEnd"/>
      <w:r>
        <w:rPr>
          <w:rFonts w:ascii="Roboto" w:hAnsi="Roboto"/>
          <w:color w:val="EFF3F8"/>
          <w:sz w:val="27"/>
          <w:szCs w:val="27"/>
        </w:rPr>
        <w:t>, recuerda que para hacer estas pruebas estamos trabajando sobre nuestro archivo </w:t>
      </w:r>
      <w:proofErr w:type="spellStart"/>
      <w:r>
        <w:rPr>
          <w:rStyle w:val="CdigoHTML"/>
          <w:color w:val="EFF3F8"/>
          <w:sz w:val="27"/>
          <w:szCs w:val="27"/>
        </w:rPr>
        <w:t>index.php</w:t>
      </w:r>
      <w:proofErr w:type="spellEnd"/>
      <w:r>
        <w:rPr>
          <w:rFonts w:ascii="Roboto" w:hAnsi="Roboto"/>
          <w:color w:val="EFF3F8"/>
          <w:sz w:val="27"/>
          <w:szCs w:val="27"/>
        </w:rPr>
        <w:t> (no olvides hacer el </w:t>
      </w:r>
      <w:proofErr w:type="spellStart"/>
      <w:r>
        <w:rPr>
          <w:rStyle w:val="CdigoHTML"/>
          <w:color w:val="EFF3F8"/>
          <w:sz w:val="27"/>
          <w:szCs w:val="27"/>
        </w:rPr>
        <w:t>require</w:t>
      </w:r>
      <w:proofErr w:type="spellEnd"/>
      <w:r>
        <w:rPr>
          <w:rFonts w:ascii="Roboto" w:hAnsi="Roboto"/>
          <w:color w:val="EFF3F8"/>
          <w:sz w:val="27"/>
          <w:szCs w:val="27"/>
        </w:rPr>
        <w:t> hacia el archivo </w:t>
      </w:r>
      <w:proofErr w:type="spellStart"/>
      <w:r>
        <w:rPr>
          <w:rStyle w:val="CdigoHTML"/>
          <w:color w:val="EFF3F8"/>
          <w:sz w:val="27"/>
          <w:szCs w:val="27"/>
        </w:rPr>
        <w:t>uberVan.php</w:t>
      </w:r>
      <w:proofErr w:type="spellEnd"/>
      <w:r>
        <w:rPr>
          <w:rFonts w:ascii="Roboto" w:hAnsi="Roboto"/>
          <w:color w:val="EFF3F8"/>
          <w:sz w:val="27"/>
          <w:szCs w:val="27"/>
        </w:rPr>
        <w:t> </w:t>
      </w:r>
      <w:r>
        <w:rPr>
          <w:rFonts w:ascii="Segoe UI Emoji" w:hAnsi="Segoe UI Emoji" w:cs="Segoe UI Emoji"/>
          <w:color w:val="EFF3F8"/>
          <w:sz w:val="27"/>
          <w:szCs w:val="27"/>
        </w:rPr>
        <w:t>👀</w:t>
      </w:r>
      <w:r>
        <w:rPr>
          <w:rFonts w:ascii="Roboto" w:hAnsi="Roboto"/>
          <w:color w:val="EFF3F8"/>
          <w:sz w:val="27"/>
          <w:szCs w:val="27"/>
        </w:rPr>
        <w:t>):</w:t>
      </w:r>
    </w:p>
    <w:p w14:paraId="49F75814"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$uberVan = </w:t>
      </w:r>
      <w:r w:rsidRPr="00903852">
        <w:rPr>
          <w:rStyle w:val="hljs-keyword"/>
          <w:b/>
          <w:bCs/>
          <w:color w:val="F92672"/>
          <w:spacing w:val="4"/>
          <w:lang w:val="en-US"/>
        </w:rPr>
        <w:t>new</w:t>
      </w:r>
      <w:r w:rsidRPr="00903852">
        <w:rPr>
          <w:rStyle w:val="CdigoHTML"/>
          <w:color w:val="FFFFFF"/>
          <w:spacing w:val="4"/>
          <w:lang w:val="en-US"/>
        </w:rPr>
        <w:t xml:space="preserve"> UberVan(</w:t>
      </w:r>
      <w:r w:rsidRPr="00903852">
        <w:rPr>
          <w:rStyle w:val="hljs-string"/>
          <w:color w:val="A6E22E"/>
          <w:spacing w:val="4"/>
          <w:lang w:val="en-US"/>
        </w:rPr>
        <w:t>"OJL395"</w:t>
      </w:r>
      <w:r w:rsidRPr="00903852">
        <w:rPr>
          <w:rStyle w:val="CdigoHTML"/>
          <w:color w:val="FFFFFF"/>
          <w:spacing w:val="4"/>
          <w:lang w:val="en-US"/>
        </w:rPr>
        <w:t xml:space="preserve">, </w:t>
      </w:r>
      <w:r w:rsidRPr="00903852">
        <w:rPr>
          <w:rStyle w:val="hljs-keyword"/>
          <w:b/>
          <w:bCs/>
          <w:color w:val="F92672"/>
          <w:spacing w:val="4"/>
          <w:lang w:val="en-US"/>
        </w:rPr>
        <w:t>new</w:t>
      </w:r>
      <w:r w:rsidRPr="00903852">
        <w:rPr>
          <w:rStyle w:val="CdigoHTML"/>
          <w:color w:val="FFFFFF"/>
          <w:spacing w:val="4"/>
          <w:lang w:val="en-US"/>
        </w:rPr>
        <w:t xml:space="preserve"> Account(</w:t>
      </w:r>
      <w:r w:rsidRPr="00903852">
        <w:rPr>
          <w:rStyle w:val="hljs-string"/>
          <w:color w:val="A6E22E"/>
          <w:spacing w:val="4"/>
          <w:lang w:val="en-US"/>
        </w:rPr>
        <w:t>"Raúl Ramírez"</w:t>
      </w:r>
      <w:r w:rsidRPr="00903852">
        <w:rPr>
          <w:rStyle w:val="CdigoHTML"/>
          <w:color w:val="FFFFFF"/>
          <w:spacing w:val="4"/>
          <w:lang w:val="en-US"/>
        </w:rPr>
        <w:t xml:space="preserve">, </w:t>
      </w:r>
      <w:r w:rsidRPr="00903852">
        <w:rPr>
          <w:rStyle w:val="hljs-string"/>
          <w:color w:val="A6E22E"/>
          <w:spacing w:val="4"/>
          <w:lang w:val="en-US"/>
        </w:rPr>
        <w:t>"AND456"</w:t>
      </w:r>
      <w:r w:rsidRPr="00903852">
        <w:rPr>
          <w:rStyle w:val="CdigoHTML"/>
          <w:color w:val="FFFFFF"/>
          <w:spacing w:val="4"/>
          <w:lang w:val="en-US"/>
        </w:rPr>
        <w:t xml:space="preserve">), </w:t>
      </w:r>
      <w:r w:rsidRPr="00903852">
        <w:rPr>
          <w:rStyle w:val="hljs-string"/>
          <w:color w:val="A6E22E"/>
          <w:spacing w:val="4"/>
          <w:lang w:val="en-US"/>
        </w:rPr>
        <w:t>"Nissan"</w:t>
      </w:r>
      <w:r w:rsidRPr="00903852">
        <w:rPr>
          <w:rStyle w:val="CdigoHTML"/>
          <w:color w:val="FFFFFF"/>
          <w:spacing w:val="4"/>
          <w:lang w:val="en-US"/>
        </w:rPr>
        <w:t xml:space="preserve">, </w:t>
      </w:r>
      <w:r w:rsidRPr="00903852">
        <w:rPr>
          <w:rStyle w:val="hljs-string"/>
          <w:color w:val="A6E22E"/>
          <w:spacing w:val="4"/>
          <w:lang w:val="en-US"/>
        </w:rPr>
        <w:t>"Versa"</w:t>
      </w:r>
      <w:r w:rsidRPr="00903852">
        <w:rPr>
          <w:rStyle w:val="CdigoHTML"/>
          <w:color w:val="FFFFFF"/>
          <w:spacing w:val="4"/>
          <w:lang w:val="en-US"/>
        </w:rPr>
        <w:t>);</w:t>
      </w:r>
    </w:p>
    <w:p w14:paraId="30FAC199"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roofErr w:type="spellStart"/>
      <w:r>
        <w:rPr>
          <w:rStyle w:val="CdigoHTML"/>
          <w:color w:val="FFFFFF"/>
          <w:spacing w:val="4"/>
        </w:rPr>
        <w:t>uberVan</w:t>
      </w:r>
      <w:proofErr w:type="spellEnd"/>
      <w:r>
        <w:rPr>
          <w:rStyle w:val="CdigoHTML"/>
          <w:color w:val="FFFFFF"/>
          <w:spacing w:val="4"/>
        </w:rPr>
        <w:t>-&gt;</w:t>
      </w:r>
      <w:proofErr w:type="spellStart"/>
      <w:proofErr w:type="gramStart"/>
      <w:r>
        <w:rPr>
          <w:rStyle w:val="CdigoHTML"/>
          <w:color w:val="FFFFFF"/>
          <w:spacing w:val="4"/>
        </w:rPr>
        <w:t>setPassenger</w:t>
      </w:r>
      <w:proofErr w:type="spellEnd"/>
      <w:r>
        <w:rPr>
          <w:rStyle w:val="CdigoHTML"/>
          <w:color w:val="FFFFFF"/>
          <w:spacing w:val="4"/>
        </w:rPr>
        <w:t>(</w:t>
      </w:r>
      <w:proofErr w:type="gramEnd"/>
      <w:r>
        <w:rPr>
          <w:rStyle w:val="hljs-number"/>
          <w:color w:val="FFFFFF"/>
          <w:spacing w:val="4"/>
        </w:rPr>
        <w:t>6</w:t>
      </w:r>
      <w:r>
        <w:rPr>
          <w:rStyle w:val="CdigoHTML"/>
          <w:color w:val="FFFFFF"/>
          <w:spacing w:val="4"/>
        </w:rPr>
        <w:t>);</w:t>
      </w:r>
    </w:p>
    <w:p w14:paraId="1EE1C541"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roofErr w:type="spellStart"/>
      <w:r>
        <w:rPr>
          <w:rStyle w:val="CdigoHTML"/>
          <w:color w:val="FFFFFF"/>
          <w:spacing w:val="4"/>
        </w:rPr>
        <w:t>uberVan</w:t>
      </w:r>
      <w:proofErr w:type="spellEnd"/>
      <w:r>
        <w:rPr>
          <w:rStyle w:val="CdigoHTML"/>
          <w:color w:val="FFFFFF"/>
          <w:spacing w:val="4"/>
        </w:rPr>
        <w:t>-&gt;</w:t>
      </w:r>
      <w:proofErr w:type="spellStart"/>
      <w:proofErr w:type="gramStart"/>
      <w:r>
        <w:rPr>
          <w:rStyle w:val="CdigoHTML"/>
          <w:color w:val="FFFFFF"/>
          <w:spacing w:val="4"/>
        </w:rPr>
        <w:t>printDataCar</w:t>
      </w:r>
      <w:proofErr w:type="spellEnd"/>
      <w:r>
        <w:rPr>
          <w:rStyle w:val="CdigoHTML"/>
          <w:color w:val="FFFFFF"/>
          <w:spacing w:val="4"/>
        </w:rPr>
        <w:t>(</w:t>
      </w:r>
      <w:proofErr w:type="gramEnd"/>
      <w:r>
        <w:rPr>
          <w:rStyle w:val="CdigoHTML"/>
          <w:color w:val="FFFFFF"/>
          <w:spacing w:val="4"/>
        </w:rPr>
        <w:t>);</w:t>
      </w:r>
    </w:p>
    <w:p w14:paraId="56590AB4"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Cuando trato de ejecutar este código, esto es lo que me imprime en mi navegador:</w:t>
      </w:r>
    </w:p>
    <w:p w14:paraId="30FC8F28" w14:textId="0421780B" w:rsidR="00903852" w:rsidRDefault="00903852" w:rsidP="00903852">
      <w:pPr>
        <w:rPr>
          <w:rFonts w:ascii="Times New Roman" w:hAnsi="Times New Roman"/>
          <w:sz w:val="24"/>
          <w:szCs w:val="24"/>
        </w:rPr>
      </w:pPr>
      <w:r>
        <w:rPr>
          <w:noProof/>
        </w:rPr>
        <w:lastRenderedPageBreak/>
        <w:drawing>
          <wp:inline distT="0" distB="0" distL="0" distR="0" wp14:anchorId="140EDA3A" wp14:editId="38893E22">
            <wp:extent cx="2712720" cy="5791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2720" cy="579120"/>
                    </a:xfrm>
                    <a:prstGeom prst="rect">
                      <a:avLst/>
                    </a:prstGeom>
                    <a:noFill/>
                    <a:ln>
                      <a:noFill/>
                    </a:ln>
                  </pic:spPr>
                </pic:pic>
              </a:graphicData>
            </a:graphic>
          </wp:inline>
        </w:drawing>
      </w:r>
    </w:p>
    <w:p w14:paraId="640CBD5B"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Me dice que solo puedo asignar 4 pasajeros, ¡pero para Uber Van deben ser 6 pasajeros! Es hora de usar el polimorfismo.</w:t>
      </w:r>
    </w:p>
    <w:p w14:paraId="57C9455E" w14:textId="77777777" w:rsidR="00903852" w:rsidRDefault="00903852" w:rsidP="00903852">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Aplicando polimorfismo</w:t>
      </w:r>
    </w:p>
    <w:p w14:paraId="5F7703E8"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Para permitir que la clase </w:t>
      </w:r>
      <w:proofErr w:type="spellStart"/>
      <w:r>
        <w:rPr>
          <w:rStyle w:val="CdigoHTML"/>
          <w:color w:val="EFF3F8"/>
          <w:sz w:val="27"/>
          <w:szCs w:val="27"/>
        </w:rPr>
        <w:t>UberVan</w:t>
      </w:r>
      <w:proofErr w:type="spellEnd"/>
      <w:r>
        <w:rPr>
          <w:rFonts w:ascii="Roboto" w:hAnsi="Roboto"/>
          <w:color w:val="EFF3F8"/>
          <w:sz w:val="27"/>
          <w:szCs w:val="27"/>
        </w:rPr>
        <w:t xml:space="preserve"> acepte 6 pasajeros sin afectar a las otras clases de Uber, necesitamos </w:t>
      </w:r>
      <w:proofErr w:type="spellStart"/>
      <w:r>
        <w:rPr>
          <w:rFonts w:ascii="Roboto" w:hAnsi="Roboto"/>
          <w:color w:val="EFF3F8"/>
          <w:sz w:val="27"/>
          <w:szCs w:val="27"/>
        </w:rPr>
        <w:t>sobreescribir</w:t>
      </w:r>
      <w:proofErr w:type="spellEnd"/>
      <w:r>
        <w:rPr>
          <w:rFonts w:ascii="Roboto" w:hAnsi="Roboto"/>
          <w:color w:val="EFF3F8"/>
          <w:sz w:val="27"/>
          <w:szCs w:val="27"/>
        </w:rPr>
        <w:t xml:space="preserve"> el método </w:t>
      </w:r>
      <w:proofErr w:type="spellStart"/>
      <w:r>
        <w:rPr>
          <w:rStyle w:val="CdigoHTML"/>
          <w:color w:val="EFF3F8"/>
          <w:sz w:val="27"/>
          <w:szCs w:val="27"/>
        </w:rPr>
        <w:t>setPassenger</w:t>
      </w:r>
      <w:proofErr w:type="spellEnd"/>
      <w:r>
        <w:rPr>
          <w:rFonts w:ascii="Roboto" w:hAnsi="Roboto"/>
          <w:color w:val="EFF3F8"/>
          <w:sz w:val="27"/>
          <w:szCs w:val="27"/>
        </w:rPr>
        <w:t>, pero permitiendo que esta vez acepte 6 pasajeros.</w:t>
      </w:r>
    </w:p>
    <w:p w14:paraId="73DDD689"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Recuerda que cuando aplicamos herencia, todos los métodos de la clase </w:t>
      </w:r>
      <w:r>
        <w:rPr>
          <w:rStyle w:val="CdigoHTML"/>
          <w:color w:val="EFF3F8"/>
          <w:sz w:val="27"/>
          <w:szCs w:val="27"/>
        </w:rPr>
        <w:t>Car</w:t>
      </w:r>
      <w:r>
        <w:rPr>
          <w:rFonts w:ascii="Roboto" w:hAnsi="Roboto"/>
          <w:color w:val="EFF3F8"/>
          <w:sz w:val="27"/>
          <w:szCs w:val="27"/>
        </w:rPr>
        <w:t> fueron pasados a la clase </w:t>
      </w:r>
      <w:proofErr w:type="spellStart"/>
      <w:r>
        <w:rPr>
          <w:rStyle w:val="CdigoHTML"/>
          <w:color w:val="EFF3F8"/>
          <w:sz w:val="27"/>
          <w:szCs w:val="27"/>
        </w:rPr>
        <w:t>UberVan</w:t>
      </w:r>
      <w:proofErr w:type="spellEnd"/>
      <w:r>
        <w:rPr>
          <w:rFonts w:ascii="Roboto" w:hAnsi="Roboto"/>
          <w:color w:val="EFF3F8"/>
          <w:sz w:val="27"/>
          <w:szCs w:val="27"/>
        </w:rPr>
        <w:t>, por tanto, esta clase también tiene acceso al método </w:t>
      </w:r>
      <w:proofErr w:type="spellStart"/>
      <w:r>
        <w:rPr>
          <w:rStyle w:val="CdigoHTML"/>
          <w:color w:val="EFF3F8"/>
          <w:sz w:val="27"/>
          <w:szCs w:val="27"/>
        </w:rPr>
        <w:t>setPassenger</w:t>
      </w:r>
      <w:proofErr w:type="spellEnd"/>
      <w:r>
        <w:rPr>
          <w:rFonts w:ascii="Roboto" w:hAnsi="Roboto"/>
          <w:color w:val="EFF3F8"/>
          <w:sz w:val="27"/>
          <w:szCs w:val="27"/>
        </w:rPr>
        <w:t xml:space="preserve">, pero este método solo permite 4 pasajeros. Para aplicar polimorfismo, podemos </w:t>
      </w:r>
      <w:proofErr w:type="spellStart"/>
      <w:r>
        <w:rPr>
          <w:rFonts w:ascii="Roboto" w:hAnsi="Roboto"/>
          <w:color w:val="EFF3F8"/>
          <w:sz w:val="27"/>
          <w:szCs w:val="27"/>
        </w:rPr>
        <w:t>sobreescribir</w:t>
      </w:r>
      <w:proofErr w:type="spellEnd"/>
      <w:r>
        <w:rPr>
          <w:rFonts w:ascii="Roboto" w:hAnsi="Roboto"/>
          <w:color w:val="EFF3F8"/>
          <w:sz w:val="27"/>
          <w:szCs w:val="27"/>
        </w:rPr>
        <w:t xml:space="preserve"> dicho método dentro de nuestra clase </w:t>
      </w:r>
      <w:proofErr w:type="spellStart"/>
      <w:r>
        <w:rPr>
          <w:rStyle w:val="CdigoHTML"/>
          <w:color w:val="EFF3F8"/>
          <w:sz w:val="27"/>
          <w:szCs w:val="27"/>
        </w:rPr>
        <w:t>UberVan</w:t>
      </w:r>
      <w:proofErr w:type="spellEnd"/>
      <w:r>
        <w:rPr>
          <w:rFonts w:ascii="Roboto" w:hAnsi="Roboto"/>
          <w:color w:val="EFF3F8"/>
          <w:sz w:val="27"/>
          <w:szCs w:val="27"/>
        </w:rPr>
        <w:t> alojada en el archivo </w:t>
      </w:r>
      <w:proofErr w:type="spellStart"/>
      <w:r>
        <w:rPr>
          <w:rStyle w:val="CdigoHTML"/>
          <w:color w:val="EFF3F8"/>
          <w:sz w:val="27"/>
          <w:szCs w:val="27"/>
        </w:rPr>
        <w:t>uberVan.php</w:t>
      </w:r>
      <w:proofErr w:type="spellEnd"/>
      <w:r>
        <w:rPr>
          <w:rFonts w:ascii="Roboto" w:hAnsi="Roboto"/>
          <w:color w:val="EFF3F8"/>
          <w:sz w:val="27"/>
          <w:szCs w:val="27"/>
        </w:rPr>
        <w:t>, ¡pero ahora permitiendo 6 pasajeros!</w:t>
      </w:r>
    </w:p>
    <w:p w14:paraId="207C3E42"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hljs-keyword"/>
          <w:b/>
          <w:bCs/>
          <w:color w:val="F92672"/>
          <w:spacing w:val="4"/>
          <w:lang w:val="en-US"/>
        </w:rPr>
        <w:t>public</w:t>
      </w:r>
      <w:r w:rsidRPr="00903852">
        <w:rPr>
          <w:rStyle w:val="CdigoHTML"/>
          <w:color w:val="FFFFFF"/>
          <w:spacing w:val="4"/>
          <w:lang w:val="en-US"/>
        </w:rPr>
        <w:t xml:space="preserve"> </w:t>
      </w:r>
      <w:r w:rsidRPr="00903852">
        <w:rPr>
          <w:rStyle w:val="hljs-keyword"/>
          <w:b/>
          <w:bCs/>
          <w:color w:val="F92672"/>
          <w:spacing w:val="4"/>
          <w:lang w:val="en-US"/>
        </w:rPr>
        <w:t>function</w:t>
      </w:r>
      <w:r w:rsidRPr="00903852">
        <w:rPr>
          <w:rStyle w:val="hljs-function"/>
          <w:color w:val="FFFFFF"/>
          <w:spacing w:val="4"/>
          <w:lang w:val="en-US"/>
        </w:rPr>
        <w:t xml:space="preserve"> </w:t>
      </w:r>
      <w:r w:rsidRPr="00903852">
        <w:rPr>
          <w:rStyle w:val="hljs-title"/>
          <w:b/>
          <w:bCs/>
          <w:color w:val="A6E22E"/>
          <w:spacing w:val="4"/>
          <w:lang w:val="en-US"/>
        </w:rPr>
        <w:t>setPassenger</w:t>
      </w:r>
      <w:r w:rsidRPr="00903852">
        <w:rPr>
          <w:rStyle w:val="hljs-params"/>
          <w:color w:val="FFFFFF"/>
          <w:spacing w:val="4"/>
          <w:lang w:val="en-US"/>
        </w:rPr>
        <w:t>($passenger)</w:t>
      </w:r>
      <w:r w:rsidRPr="00903852">
        <w:rPr>
          <w:rStyle w:val="hljs-function"/>
          <w:color w:val="FFFFFF"/>
          <w:spacing w:val="4"/>
          <w:lang w:val="en-US"/>
        </w:rPr>
        <w:t xml:space="preserve"> </w:t>
      </w:r>
      <w:r w:rsidRPr="00903852">
        <w:rPr>
          <w:rStyle w:val="CdigoHTML"/>
          <w:color w:val="FFFFFF"/>
          <w:spacing w:val="4"/>
          <w:lang w:val="en-US"/>
        </w:rPr>
        <w:t>{</w:t>
      </w:r>
    </w:p>
    <w:p w14:paraId="596D2073"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    </w:t>
      </w:r>
    </w:p>
    <w:p w14:paraId="4A82B7A4"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    </w:t>
      </w:r>
      <w:r w:rsidRPr="00903852">
        <w:rPr>
          <w:rStyle w:val="hljs-keyword"/>
          <w:b/>
          <w:bCs/>
          <w:color w:val="F92672"/>
          <w:spacing w:val="4"/>
          <w:lang w:val="en-US"/>
        </w:rPr>
        <w:t>if</w:t>
      </w:r>
      <w:r w:rsidRPr="00903852">
        <w:rPr>
          <w:rStyle w:val="CdigoHTML"/>
          <w:color w:val="FFFFFF"/>
          <w:spacing w:val="4"/>
          <w:lang w:val="en-US"/>
        </w:rPr>
        <w:t xml:space="preserve"> ($passenger == </w:t>
      </w:r>
      <w:r w:rsidRPr="00903852">
        <w:rPr>
          <w:rStyle w:val="hljs-number"/>
          <w:color w:val="FFFFFF"/>
          <w:spacing w:val="4"/>
          <w:lang w:val="en-US"/>
        </w:rPr>
        <w:t>6</w:t>
      </w:r>
      <w:r w:rsidRPr="00903852">
        <w:rPr>
          <w:rStyle w:val="CdigoHTML"/>
          <w:color w:val="FFFFFF"/>
          <w:spacing w:val="4"/>
          <w:lang w:val="en-US"/>
        </w:rPr>
        <w:t>) {</w:t>
      </w:r>
    </w:p>
    <w:p w14:paraId="13CBDC95" w14:textId="77777777" w:rsidR="00903852" w:rsidRDefault="00903852" w:rsidP="00903852">
      <w:pPr>
        <w:pStyle w:val="HTMLconformatoprevio"/>
        <w:shd w:val="clear" w:color="auto" w:fill="0C1633"/>
        <w:rPr>
          <w:rStyle w:val="CdigoHTML"/>
          <w:color w:val="FFFFFF"/>
          <w:spacing w:val="4"/>
        </w:rPr>
      </w:pPr>
      <w:r w:rsidRPr="00903852">
        <w:rPr>
          <w:rStyle w:val="CdigoHTML"/>
          <w:color w:val="FFFFFF"/>
          <w:spacing w:val="4"/>
          <w:lang w:val="en-US"/>
        </w:rPr>
        <w:t xml:space="preserve">        </w:t>
      </w:r>
      <w:r>
        <w:rPr>
          <w:rStyle w:val="CdigoHTML"/>
          <w:color w:val="FFFFFF"/>
          <w:spacing w:val="4"/>
        </w:rPr>
        <w:t>$</w:t>
      </w:r>
      <w:proofErr w:type="spellStart"/>
      <w:r>
        <w:rPr>
          <w:rStyle w:val="CdigoHTML"/>
          <w:color w:val="FFFFFF"/>
          <w:spacing w:val="4"/>
        </w:rPr>
        <w:t>this</w:t>
      </w:r>
      <w:proofErr w:type="spellEnd"/>
      <w:r>
        <w:rPr>
          <w:rStyle w:val="CdigoHTML"/>
          <w:color w:val="FFFFFF"/>
          <w:spacing w:val="4"/>
        </w:rPr>
        <w:t>-&gt;</w:t>
      </w:r>
      <w:proofErr w:type="spellStart"/>
      <w:r>
        <w:rPr>
          <w:rStyle w:val="CdigoHTML"/>
          <w:color w:val="FFFFFF"/>
          <w:spacing w:val="4"/>
        </w:rPr>
        <w:t>passenger</w:t>
      </w:r>
      <w:proofErr w:type="spellEnd"/>
      <w:r>
        <w:rPr>
          <w:rStyle w:val="CdigoHTML"/>
          <w:color w:val="FFFFFF"/>
          <w:spacing w:val="4"/>
        </w:rPr>
        <w:t xml:space="preserve"> = $</w:t>
      </w:r>
      <w:proofErr w:type="spellStart"/>
      <w:r>
        <w:rPr>
          <w:rStyle w:val="CdigoHTML"/>
          <w:color w:val="FFFFFF"/>
          <w:spacing w:val="4"/>
        </w:rPr>
        <w:t>passenger</w:t>
      </w:r>
      <w:proofErr w:type="spellEnd"/>
      <w:r>
        <w:rPr>
          <w:rStyle w:val="CdigoHTML"/>
          <w:color w:val="FFFFFF"/>
          <w:spacing w:val="4"/>
        </w:rPr>
        <w:t>;</w:t>
      </w:r>
    </w:p>
    <w:p w14:paraId="0ED9F6FB"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p>
    <w:p w14:paraId="5AE4AD29"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proofErr w:type="spellStart"/>
      <w:r>
        <w:rPr>
          <w:rStyle w:val="hljs-keyword"/>
          <w:b/>
          <w:bCs/>
          <w:color w:val="F92672"/>
          <w:spacing w:val="4"/>
        </w:rPr>
        <w:t>else</w:t>
      </w:r>
      <w:proofErr w:type="spellEnd"/>
      <w:r>
        <w:rPr>
          <w:rStyle w:val="CdigoHTML"/>
          <w:color w:val="FFFFFF"/>
          <w:spacing w:val="4"/>
        </w:rPr>
        <w:t xml:space="preserve"> {</w:t>
      </w:r>
    </w:p>
    <w:p w14:paraId="11D3DDA8"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r>
        <w:rPr>
          <w:rStyle w:val="hljs-keyword"/>
          <w:b/>
          <w:bCs/>
          <w:color w:val="F92672"/>
          <w:spacing w:val="4"/>
        </w:rPr>
        <w:t>echo</w:t>
      </w:r>
      <w:r>
        <w:rPr>
          <w:rStyle w:val="CdigoHTML"/>
          <w:color w:val="FFFFFF"/>
          <w:spacing w:val="4"/>
        </w:rPr>
        <w:t xml:space="preserve"> </w:t>
      </w:r>
      <w:r>
        <w:rPr>
          <w:rStyle w:val="hljs-string"/>
          <w:color w:val="A6E22E"/>
          <w:spacing w:val="4"/>
        </w:rPr>
        <w:t xml:space="preserve">"Necesitas asignar 6 pasajeros </w:t>
      </w:r>
      <w:r>
        <w:rPr>
          <w:color w:val="A6E22E"/>
          <w:spacing w:val="4"/>
        </w:rPr>
        <w:br/>
      </w:r>
      <w:r>
        <w:rPr>
          <w:rStyle w:val="hljs-string"/>
          <w:color w:val="A6E22E"/>
          <w:spacing w:val="4"/>
        </w:rPr>
        <w:t>"</w:t>
      </w:r>
      <w:r>
        <w:rPr>
          <w:rStyle w:val="CdigoHTML"/>
          <w:color w:val="FFFFFF"/>
          <w:spacing w:val="4"/>
        </w:rPr>
        <w:t>;</w:t>
      </w:r>
    </w:p>
    <w:p w14:paraId="07EB2EC1"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 xml:space="preserve">    }</w:t>
      </w:r>
    </w:p>
    <w:p w14:paraId="646D68D8" w14:textId="77777777" w:rsidR="00903852" w:rsidRDefault="00903852" w:rsidP="00903852">
      <w:pPr>
        <w:pStyle w:val="HTMLconformatoprevio"/>
        <w:shd w:val="clear" w:color="auto" w:fill="0C1633"/>
        <w:rPr>
          <w:rStyle w:val="CdigoHTML"/>
          <w:color w:val="FFFFFF"/>
          <w:spacing w:val="4"/>
        </w:rPr>
      </w:pPr>
    </w:p>
    <w:p w14:paraId="545C124A"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
    <w:p w14:paraId="6B368955"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Si lo deseas, también puedes añadir la propiedad </w:t>
      </w:r>
      <w:r>
        <w:rPr>
          <w:rStyle w:val="CdigoHTML"/>
          <w:color w:val="EFF3F8"/>
          <w:sz w:val="27"/>
          <w:szCs w:val="27"/>
        </w:rPr>
        <w:t>$</w:t>
      </w:r>
      <w:proofErr w:type="spellStart"/>
      <w:r>
        <w:rPr>
          <w:rStyle w:val="CdigoHTML"/>
          <w:color w:val="EFF3F8"/>
          <w:sz w:val="27"/>
          <w:szCs w:val="27"/>
        </w:rPr>
        <w:t>passenger</w:t>
      </w:r>
      <w:proofErr w:type="spellEnd"/>
      <w:r>
        <w:rPr>
          <w:rFonts w:ascii="Roboto" w:hAnsi="Roboto"/>
          <w:color w:val="EFF3F8"/>
          <w:sz w:val="27"/>
          <w:szCs w:val="27"/>
        </w:rPr>
        <w:t> a la clase </w:t>
      </w:r>
      <w:proofErr w:type="spellStart"/>
      <w:r>
        <w:rPr>
          <w:rStyle w:val="CdigoHTML"/>
          <w:color w:val="EFF3F8"/>
          <w:sz w:val="27"/>
          <w:szCs w:val="27"/>
        </w:rPr>
        <w:t>UberVan</w:t>
      </w:r>
      <w:proofErr w:type="spellEnd"/>
      <w:r>
        <w:rPr>
          <w:rFonts w:ascii="Roboto" w:hAnsi="Roboto"/>
          <w:color w:val="EFF3F8"/>
          <w:sz w:val="27"/>
          <w:szCs w:val="27"/>
        </w:rPr>
        <w:t> (aunque en PHP no es necesario):</w:t>
      </w:r>
    </w:p>
    <w:p w14:paraId="263F63AA" w14:textId="77777777" w:rsidR="00903852" w:rsidRDefault="00903852" w:rsidP="00903852">
      <w:pPr>
        <w:pStyle w:val="HTMLconformatoprevio"/>
        <w:shd w:val="clear" w:color="auto" w:fill="0C1633"/>
        <w:rPr>
          <w:rStyle w:val="CdigoHTML"/>
          <w:color w:val="FFFFFF"/>
          <w:spacing w:val="4"/>
        </w:rPr>
      </w:pPr>
      <w:proofErr w:type="spellStart"/>
      <w:r>
        <w:rPr>
          <w:rStyle w:val="hljs-keyword"/>
          <w:b/>
          <w:bCs/>
          <w:color w:val="F92672"/>
          <w:spacing w:val="4"/>
        </w:rPr>
        <w:t>protected</w:t>
      </w:r>
      <w:proofErr w:type="spellEnd"/>
      <w:r>
        <w:rPr>
          <w:rStyle w:val="CdigoHTML"/>
          <w:color w:val="FFFFFF"/>
          <w:spacing w:val="4"/>
        </w:rPr>
        <w:t xml:space="preserve"> $</w:t>
      </w:r>
      <w:proofErr w:type="spellStart"/>
      <w:r>
        <w:rPr>
          <w:rStyle w:val="CdigoHTML"/>
          <w:color w:val="FFFFFF"/>
          <w:spacing w:val="4"/>
        </w:rPr>
        <w:t>passenger</w:t>
      </w:r>
      <w:proofErr w:type="spellEnd"/>
      <w:r>
        <w:rPr>
          <w:rStyle w:val="CdigoHTML"/>
          <w:color w:val="FFFFFF"/>
          <w:spacing w:val="4"/>
        </w:rPr>
        <w:t>;</w:t>
      </w:r>
    </w:p>
    <w:p w14:paraId="68DF25E1"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hacerlo más interesante, vamos a cambiar el código de nuestro método </w:t>
      </w:r>
      <w:proofErr w:type="spellStart"/>
      <w:r>
        <w:rPr>
          <w:rStyle w:val="CdigoHTML"/>
          <w:color w:val="EFF3F8"/>
          <w:sz w:val="27"/>
          <w:szCs w:val="27"/>
        </w:rPr>
        <w:t>printDataCar</w:t>
      </w:r>
      <w:proofErr w:type="spellEnd"/>
      <w:r>
        <w:rPr>
          <w:rFonts w:ascii="Roboto" w:hAnsi="Roboto"/>
          <w:color w:val="EFF3F8"/>
          <w:sz w:val="27"/>
          <w:szCs w:val="27"/>
        </w:rPr>
        <w:t> de la clase </w:t>
      </w:r>
      <w:r>
        <w:rPr>
          <w:rStyle w:val="CdigoHTML"/>
          <w:color w:val="EFF3F8"/>
          <w:sz w:val="27"/>
          <w:szCs w:val="27"/>
        </w:rPr>
        <w:t>Car</w:t>
      </w:r>
      <w:r>
        <w:rPr>
          <w:rFonts w:ascii="Roboto" w:hAnsi="Roboto"/>
          <w:color w:val="EFF3F8"/>
          <w:sz w:val="27"/>
          <w:szCs w:val="27"/>
        </w:rPr>
        <w:t> ubicada en </w:t>
      </w:r>
      <w:proofErr w:type="spellStart"/>
      <w:r>
        <w:rPr>
          <w:rStyle w:val="CdigoHTML"/>
          <w:color w:val="EFF3F8"/>
          <w:sz w:val="27"/>
          <w:szCs w:val="27"/>
        </w:rPr>
        <w:t>car.php</w:t>
      </w:r>
      <w:proofErr w:type="spellEnd"/>
      <w:r>
        <w:rPr>
          <w:rFonts w:ascii="Roboto" w:hAnsi="Roboto"/>
          <w:color w:val="EFF3F8"/>
          <w:sz w:val="27"/>
          <w:szCs w:val="27"/>
        </w:rPr>
        <w:t> por el siguiente:</w:t>
      </w:r>
    </w:p>
    <w:p w14:paraId="53BD209F"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hljs-keyword"/>
          <w:b/>
          <w:bCs/>
          <w:color w:val="F92672"/>
          <w:spacing w:val="4"/>
          <w:lang w:val="en-US"/>
        </w:rPr>
        <w:t>public</w:t>
      </w:r>
      <w:r w:rsidRPr="00903852">
        <w:rPr>
          <w:rStyle w:val="CdigoHTML"/>
          <w:color w:val="FFFFFF"/>
          <w:spacing w:val="4"/>
          <w:lang w:val="en-US"/>
        </w:rPr>
        <w:t xml:space="preserve"> </w:t>
      </w:r>
      <w:r w:rsidRPr="00903852">
        <w:rPr>
          <w:rStyle w:val="hljs-keyword"/>
          <w:b/>
          <w:bCs/>
          <w:color w:val="F92672"/>
          <w:spacing w:val="4"/>
          <w:lang w:val="en-US"/>
        </w:rPr>
        <w:t>function</w:t>
      </w:r>
      <w:r w:rsidRPr="00903852">
        <w:rPr>
          <w:rStyle w:val="hljs-function"/>
          <w:color w:val="FFFFFF"/>
          <w:spacing w:val="4"/>
          <w:lang w:val="en-US"/>
        </w:rPr>
        <w:t xml:space="preserve"> </w:t>
      </w:r>
      <w:r w:rsidRPr="00903852">
        <w:rPr>
          <w:rStyle w:val="hljs-title"/>
          <w:b/>
          <w:bCs/>
          <w:color w:val="A6E22E"/>
          <w:spacing w:val="4"/>
          <w:lang w:val="en-US"/>
        </w:rPr>
        <w:t>printDataCar</w:t>
      </w:r>
      <w:r w:rsidRPr="00903852">
        <w:rPr>
          <w:rStyle w:val="hljs-params"/>
          <w:color w:val="FFFFFF"/>
          <w:spacing w:val="4"/>
          <w:lang w:val="en-US"/>
        </w:rPr>
        <w:t>()</w:t>
      </w:r>
      <w:r w:rsidRPr="00903852">
        <w:rPr>
          <w:rStyle w:val="hljs-function"/>
          <w:color w:val="FFFFFF"/>
          <w:spacing w:val="4"/>
          <w:lang w:val="en-US"/>
        </w:rPr>
        <w:t xml:space="preserve"> </w:t>
      </w:r>
      <w:r w:rsidRPr="00903852">
        <w:rPr>
          <w:rStyle w:val="CdigoHTML"/>
          <w:color w:val="FFFFFF"/>
          <w:spacing w:val="4"/>
          <w:lang w:val="en-US"/>
        </w:rPr>
        <w:t>{</w:t>
      </w:r>
    </w:p>
    <w:p w14:paraId="19996595" w14:textId="77777777" w:rsidR="00903852" w:rsidRPr="00903852" w:rsidRDefault="00903852" w:rsidP="00903852">
      <w:pPr>
        <w:pStyle w:val="HTMLconformatoprevio"/>
        <w:shd w:val="clear" w:color="auto" w:fill="0C1633"/>
        <w:rPr>
          <w:rStyle w:val="hljs-string"/>
          <w:color w:val="A6E22E"/>
          <w:spacing w:val="4"/>
          <w:lang w:val="en-US"/>
        </w:rPr>
      </w:pPr>
      <w:r w:rsidRPr="00903852">
        <w:rPr>
          <w:rStyle w:val="CdigoHTML"/>
          <w:color w:val="FFFFFF"/>
          <w:spacing w:val="4"/>
          <w:lang w:val="en-US"/>
        </w:rPr>
        <w:t xml:space="preserve">    </w:t>
      </w:r>
      <w:r w:rsidRPr="00903852">
        <w:rPr>
          <w:rStyle w:val="hljs-keyword"/>
          <w:b/>
          <w:bCs/>
          <w:color w:val="F92672"/>
          <w:spacing w:val="4"/>
          <w:lang w:val="en-US"/>
        </w:rPr>
        <w:t>echo</w:t>
      </w:r>
      <w:r w:rsidRPr="00903852">
        <w:rPr>
          <w:rStyle w:val="CdigoHTML"/>
          <w:color w:val="FFFFFF"/>
          <w:spacing w:val="4"/>
          <w:lang w:val="en-US"/>
        </w:rPr>
        <w:t xml:space="preserve"> </w:t>
      </w:r>
      <w:r w:rsidRPr="00903852">
        <w:rPr>
          <w:rStyle w:val="hljs-string"/>
          <w:color w:val="A6E22E"/>
          <w:spacing w:val="4"/>
          <w:lang w:val="en-US"/>
        </w:rPr>
        <w:t>"</w:t>
      </w:r>
    </w:p>
    <w:p w14:paraId="2CDAB53C" w14:textId="77777777" w:rsidR="00903852" w:rsidRPr="00903852" w:rsidRDefault="00903852" w:rsidP="00903852">
      <w:pPr>
        <w:pStyle w:val="HTMLconformatoprevio"/>
        <w:shd w:val="clear" w:color="auto" w:fill="0C1633"/>
        <w:rPr>
          <w:rStyle w:val="hljs-string"/>
          <w:color w:val="A6E22E"/>
          <w:spacing w:val="4"/>
          <w:lang w:val="en-US"/>
        </w:rPr>
      </w:pPr>
      <w:r w:rsidRPr="00903852">
        <w:rPr>
          <w:rStyle w:val="hljs-string"/>
          <w:color w:val="A6E22E"/>
          <w:spacing w:val="4"/>
          <w:lang w:val="en-US"/>
        </w:rPr>
        <w:lastRenderedPageBreak/>
        <w:t xml:space="preserve">        Licencia: $this-&gt;license </w:t>
      </w:r>
    </w:p>
    <w:p w14:paraId="5D6789CC" w14:textId="77777777" w:rsidR="00903852" w:rsidRDefault="00903852" w:rsidP="00903852">
      <w:pPr>
        <w:pStyle w:val="HTMLconformatoprevio"/>
        <w:shd w:val="clear" w:color="auto" w:fill="0C1633"/>
        <w:rPr>
          <w:rStyle w:val="hljs-string"/>
          <w:color w:val="A6E22E"/>
          <w:spacing w:val="4"/>
        </w:rPr>
      </w:pPr>
      <w:r w:rsidRPr="00903852">
        <w:rPr>
          <w:rStyle w:val="hljs-string"/>
          <w:color w:val="A6E22E"/>
          <w:spacing w:val="4"/>
          <w:lang w:val="en-US"/>
        </w:rPr>
        <w:t xml:space="preserve">        </w:t>
      </w:r>
      <w:r>
        <w:rPr>
          <w:rStyle w:val="hljs-string"/>
          <w:color w:val="A6E22E"/>
          <w:spacing w:val="4"/>
        </w:rPr>
        <w:t>Driver: {$</w:t>
      </w:r>
      <w:proofErr w:type="spellStart"/>
      <w:r>
        <w:rPr>
          <w:rStyle w:val="hljs-string"/>
          <w:color w:val="A6E22E"/>
          <w:spacing w:val="4"/>
        </w:rPr>
        <w:t>this</w:t>
      </w:r>
      <w:proofErr w:type="spellEnd"/>
      <w:r>
        <w:rPr>
          <w:rStyle w:val="hljs-string"/>
          <w:color w:val="A6E22E"/>
          <w:spacing w:val="4"/>
        </w:rPr>
        <w:t>-&gt;driver-&gt;</w:t>
      </w:r>
      <w:proofErr w:type="spellStart"/>
      <w:r>
        <w:rPr>
          <w:rStyle w:val="hljs-string"/>
          <w:color w:val="A6E22E"/>
          <w:spacing w:val="4"/>
        </w:rPr>
        <w:t>name</w:t>
      </w:r>
      <w:proofErr w:type="spellEnd"/>
      <w:r>
        <w:rPr>
          <w:rStyle w:val="hljs-string"/>
          <w:color w:val="A6E22E"/>
          <w:spacing w:val="4"/>
        </w:rPr>
        <w:t xml:space="preserve">} </w:t>
      </w:r>
    </w:p>
    <w:p w14:paraId="681E507E" w14:textId="77777777" w:rsidR="00903852" w:rsidRDefault="00903852" w:rsidP="00903852">
      <w:pPr>
        <w:pStyle w:val="HTMLconformatoprevio"/>
        <w:shd w:val="clear" w:color="auto" w:fill="0C1633"/>
        <w:rPr>
          <w:rStyle w:val="hljs-string"/>
          <w:color w:val="A6E22E"/>
          <w:spacing w:val="4"/>
        </w:rPr>
      </w:pPr>
      <w:r>
        <w:rPr>
          <w:rStyle w:val="hljs-string"/>
          <w:color w:val="A6E22E"/>
          <w:spacing w:val="4"/>
        </w:rPr>
        <w:t xml:space="preserve">        Número de pasajeros: $</w:t>
      </w:r>
      <w:proofErr w:type="spellStart"/>
      <w:r>
        <w:rPr>
          <w:rStyle w:val="hljs-string"/>
          <w:color w:val="A6E22E"/>
          <w:spacing w:val="4"/>
        </w:rPr>
        <w:t>this</w:t>
      </w:r>
      <w:proofErr w:type="spellEnd"/>
      <w:r>
        <w:rPr>
          <w:rStyle w:val="hljs-string"/>
          <w:color w:val="A6E22E"/>
          <w:spacing w:val="4"/>
        </w:rPr>
        <w:t>-&gt;</w:t>
      </w:r>
      <w:proofErr w:type="spellStart"/>
      <w:r>
        <w:rPr>
          <w:rStyle w:val="hljs-string"/>
          <w:color w:val="A6E22E"/>
          <w:spacing w:val="4"/>
        </w:rPr>
        <w:t>passenger</w:t>
      </w:r>
      <w:proofErr w:type="spellEnd"/>
    </w:p>
    <w:p w14:paraId="6E02D580" w14:textId="77777777" w:rsidR="00903852" w:rsidRDefault="00903852" w:rsidP="00903852">
      <w:pPr>
        <w:pStyle w:val="HTMLconformatoprevio"/>
        <w:shd w:val="clear" w:color="auto" w:fill="0C1633"/>
        <w:rPr>
          <w:rStyle w:val="hljs-string"/>
          <w:color w:val="A6E22E"/>
          <w:spacing w:val="4"/>
        </w:rPr>
      </w:pPr>
      <w:r>
        <w:rPr>
          <w:rStyle w:val="hljs-string"/>
          <w:color w:val="A6E22E"/>
          <w:spacing w:val="4"/>
        </w:rPr>
        <w:t xml:space="preserve">        </w:t>
      </w:r>
      <w:r>
        <w:rPr>
          <w:color w:val="A6E22E"/>
          <w:spacing w:val="4"/>
        </w:rPr>
        <w:br/>
      </w:r>
    </w:p>
    <w:p w14:paraId="7DC586A2" w14:textId="77777777" w:rsidR="00903852" w:rsidRDefault="00903852" w:rsidP="00903852">
      <w:pPr>
        <w:pStyle w:val="HTMLconformatoprevio"/>
        <w:shd w:val="clear" w:color="auto" w:fill="0C1633"/>
        <w:rPr>
          <w:rStyle w:val="CdigoHTML"/>
          <w:color w:val="FFFFFF"/>
          <w:spacing w:val="4"/>
        </w:rPr>
      </w:pPr>
      <w:r>
        <w:rPr>
          <w:rStyle w:val="hljs-string"/>
          <w:color w:val="A6E22E"/>
          <w:spacing w:val="4"/>
        </w:rPr>
        <w:t xml:space="preserve">    "</w:t>
      </w:r>
      <w:r>
        <w:rPr>
          <w:rStyle w:val="CdigoHTML"/>
          <w:color w:val="FFFFFF"/>
          <w:spacing w:val="4"/>
        </w:rPr>
        <w:t>;</w:t>
      </w:r>
    </w:p>
    <w:p w14:paraId="1DCAEDDD"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
    <w:p w14:paraId="0D13F840"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El código es el mismo, pero lo hicimos más legible, agregamos la información del número de pasajeros y agregamos un salto de línea al final.</w:t>
      </w:r>
    </w:p>
    <w:p w14:paraId="5227753B"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¡Ahora pongamos a prueba nuestra clase polimórfica! Vayamos a nuestro </w:t>
      </w:r>
      <w:proofErr w:type="spellStart"/>
      <w:r>
        <w:rPr>
          <w:rStyle w:val="CdigoHTML"/>
          <w:color w:val="EFF3F8"/>
          <w:sz w:val="27"/>
          <w:szCs w:val="27"/>
        </w:rPr>
        <w:t>index.php</w:t>
      </w:r>
      <w:proofErr w:type="spellEnd"/>
      <w:r>
        <w:rPr>
          <w:rFonts w:ascii="Roboto" w:hAnsi="Roboto"/>
          <w:color w:val="EFF3F8"/>
          <w:sz w:val="27"/>
          <w:szCs w:val="27"/>
        </w:rPr>
        <w:t>, aquí ya teníamos escrito el código para instanciar nuestra clase </w:t>
      </w:r>
      <w:proofErr w:type="spellStart"/>
      <w:r>
        <w:rPr>
          <w:rStyle w:val="CdigoHTML"/>
          <w:color w:val="EFF3F8"/>
          <w:sz w:val="27"/>
          <w:szCs w:val="27"/>
        </w:rPr>
        <w:t>UberVan</w:t>
      </w:r>
      <w:proofErr w:type="spellEnd"/>
      <w:r>
        <w:rPr>
          <w:rFonts w:ascii="Roboto" w:hAnsi="Roboto"/>
          <w:color w:val="EFF3F8"/>
          <w:sz w:val="27"/>
          <w:szCs w:val="27"/>
        </w:rPr>
        <w:t> con 6 pasajeros, pero agreguemos el código para instanciar una clase de 4 pasajeros:</w:t>
      </w:r>
    </w:p>
    <w:p w14:paraId="4EC94B4C" w14:textId="77777777" w:rsidR="00903852" w:rsidRPr="00903852" w:rsidRDefault="00903852" w:rsidP="00903852">
      <w:pPr>
        <w:pStyle w:val="HTMLconformatoprevio"/>
        <w:shd w:val="clear" w:color="auto" w:fill="0C1633"/>
        <w:rPr>
          <w:rStyle w:val="CdigoHTML"/>
          <w:color w:val="FFFFFF"/>
          <w:spacing w:val="4"/>
          <w:lang w:val="en-US"/>
        </w:rPr>
      </w:pPr>
      <w:r w:rsidRPr="00903852">
        <w:rPr>
          <w:rStyle w:val="CdigoHTML"/>
          <w:color w:val="FFFFFF"/>
          <w:spacing w:val="4"/>
          <w:lang w:val="en-US"/>
        </w:rPr>
        <w:t xml:space="preserve">$uberX = </w:t>
      </w:r>
      <w:r w:rsidRPr="00903852">
        <w:rPr>
          <w:rStyle w:val="hljs-keyword"/>
          <w:b/>
          <w:bCs/>
          <w:color w:val="F92672"/>
          <w:spacing w:val="4"/>
          <w:lang w:val="en-US"/>
        </w:rPr>
        <w:t>new</w:t>
      </w:r>
      <w:r w:rsidRPr="00903852">
        <w:rPr>
          <w:rStyle w:val="CdigoHTML"/>
          <w:color w:val="FFFFFF"/>
          <w:spacing w:val="4"/>
          <w:lang w:val="en-US"/>
        </w:rPr>
        <w:t xml:space="preserve"> UberX(</w:t>
      </w:r>
      <w:r w:rsidRPr="00903852">
        <w:rPr>
          <w:rStyle w:val="hljs-string"/>
          <w:color w:val="A6E22E"/>
          <w:spacing w:val="4"/>
          <w:lang w:val="en-US"/>
        </w:rPr>
        <w:t>"CVB123"</w:t>
      </w:r>
      <w:r w:rsidRPr="00903852">
        <w:rPr>
          <w:rStyle w:val="CdigoHTML"/>
          <w:color w:val="FFFFFF"/>
          <w:spacing w:val="4"/>
          <w:lang w:val="en-US"/>
        </w:rPr>
        <w:t xml:space="preserve">, </w:t>
      </w:r>
      <w:r w:rsidRPr="00903852">
        <w:rPr>
          <w:rStyle w:val="hljs-keyword"/>
          <w:b/>
          <w:bCs/>
          <w:color w:val="F92672"/>
          <w:spacing w:val="4"/>
          <w:lang w:val="en-US"/>
        </w:rPr>
        <w:t>new</w:t>
      </w:r>
      <w:r w:rsidRPr="00903852">
        <w:rPr>
          <w:rStyle w:val="CdigoHTML"/>
          <w:color w:val="FFFFFF"/>
          <w:spacing w:val="4"/>
          <w:lang w:val="en-US"/>
        </w:rPr>
        <w:t xml:space="preserve"> Account(</w:t>
      </w:r>
      <w:r w:rsidRPr="00903852">
        <w:rPr>
          <w:rStyle w:val="hljs-string"/>
          <w:color w:val="A6E22E"/>
          <w:spacing w:val="4"/>
          <w:lang w:val="en-US"/>
        </w:rPr>
        <w:t>"Andres Herrera"</w:t>
      </w:r>
      <w:r w:rsidRPr="00903852">
        <w:rPr>
          <w:rStyle w:val="CdigoHTML"/>
          <w:color w:val="FFFFFF"/>
          <w:spacing w:val="4"/>
          <w:lang w:val="en-US"/>
        </w:rPr>
        <w:t xml:space="preserve">, </w:t>
      </w:r>
      <w:r w:rsidRPr="00903852">
        <w:rPr>
          <w:rStyle w:val="hljs-string"/>
          <w:color w:val="A6E22E"/>
          <w:spacing w:val="4"/>
          <w:lang w:val="en-US"/>
        </w:rPr>
        <w:t>"AND456"</w:t>
      </w:r>
      <w:r w:rsidRPr="00903852">
        <w:rPr>
          <w:rStyle w:val="CdigoHTML"/>
          <w:color w:val="FFFFFF"/>
          <w:spacing w:val="4"/>
          <w:lang w:val="en-US"/>
        </w:rPr>
        <w:t xml:space="preserve">), </w:t>
      </w:r>
      <w:r w:rsidRPr="00903852">
        <w:rPr>
          <w:rStyle w:val="hljs-string"/>
          <w:color w:val="A6E22E"/>
          <w:spacing w:val="4"/>
          <w:lang w:val="en-US"/>
        </w:rPr>
        <w:t>"Chevrolet"</w:t>
      </w:r>
      <w:r w:rsidRPr="00903852">
        <w:rPr>
          <w:rStyle w:val="CdigoHTML"/>
          <w:color w:val="FFFFFF"/>
          <w:spacing w:val="4"/>
          <w:lang w:val="en-US"/>
        </w:rPr>
        <w:t xml:space="preserve">, </w:t>
      </w:r>
      <w:r w:rsidRPr="00903852">
        <w:rPr>
          <w:rStyle w:val="hljs-string"/>
          <w:color w:val="A6E22E"/>
          <w:spacing w:val="4"/>
          <w:lang w:val="en-US"/>
        </w:rPr>
        <w:t>"Spark"</w:t>
      </w:r>
      <w:r w:rsidRPr="00903852">
        <w:rPr>
          <w:rStyle w:val="CdigoHTML"/>
          <w:color w:val="FFFFFF"/>
          <w:spacing w:val="4"/>
          <w:lang w:val="en-US"/>
        </w:rPr>
        <w:t>);</w:t>
      </w:r>
    </w:p>
    <w:p w14:paraId="1B5A8DE9"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roofErr w:type="spellStart"/>
      <w:r>
        <w:rPr>
          <w:rStyle w:val="CdigoHTML"/>
          <w:color w:val="FFFFFF"/>
          <w:spacing w:val="4"/>
        </w:rPr>
        <w:t>uberX</w:t>
      </w:r>
      <w:proofErr w:type="spellEnd"/>
      <w:r>
        <w:rPr>
          <w:rStyle w:val="CdigoHTML"/>
          <w:color w:val="FFFFFF"/>
          <w:spacing w:val="4"/>
        </w:rPr>
        <w:t>-&gt;</w:t>
      </w:r>
      <w:proofErr w:type="spellStart"/>
      <w:proofErr w:type="gramStart"/>
      <w:r>
        <w:rPr>
          <w:rStyle w:val="CdigoHTML"/>
          <w:color w:val="FFFFFF"/>
          <w:spacing w:val="4"/>
        </w:rPr>
        <w:t>setPassenger</w:t>
      </w:r>
      <w:proofErr w:type="spellEnd"/>
      <w:r>
        <w:rPr>
          <w:rStyle w:val="CdigoHTML"/>
          <w:color w:val="FFFFFF"/>
          <w:spacing w:val="4"/>
        </w:rPr>
        <w:t>(</w:t>
      </w:r>
      <w:proofErr w:type="gramEnd"/>
      <w:r>
        <w:rPr>
          <w:rStyle w:val="hljs-number"/>
          <w:color w:val="FFFFFF"/>
          <w:spacing w:val="4"/>
        </w:rPr>
        <w:t>4</w:t>
      </w:r>
      <w:r>
        <w:rPr>
          <w:rStyle w:val="CdigoHTML"/>
          <w:color w:val="FFFFFF"/>
          <w:spacing w:val="4"/>
        </w:rPr>
        <w:t>);</w:t>
      </w:r>
    </w:p>
    <w:p w14:paraId="7C02DB50" w14:textId="77777777" w:rsidR="00903852" w:rsidRDefault="00903852" w:rsidP="00903852">
      <w:pPr>
        <w:pStyle w:val="HTMLconformatoprevio"/>
        <w:shd w:val="clear" w:color="auto" w:fill="0C1633"/>
        <w:rPr>
          <w:rStyle w:val="CdigoHTML"/>
          <w:color w:val="FFFFFF"/>
          <w:spacing w:val="4"/>
        </w:rPr>
      </w:pPr>
      <w:r>
        <w:rPr>
          <w:rStyle w:val="CdigoHTML"/>
          <w:color w:val="FFFFFF"/>
          <w:spacing w:val="4"/>
        </w:rPr>
        <w:t>$</w:t>
      </w:r>
      <w:proofErr w:type="spellStart"/>
      <w:r>
        <w:rPr>
          <w:rStyle w:val="CdigoHTML"/>
          <w:color w:val="FFFFFF"/>
          <w:spacing w:val="4"/>
        </w:rPr>
        <w:t>uberX</w:t>
      </w:r>
      <w:proofErr w:type="spellEnd"/>
      <w:r>
        <w:rPr>
          <w:rStyle w:val="CdigoHTML"/>
          <w:color w:val="FFFFFF"/>
          <w:spacing w:val="4"/>
        </w:rPr>
        <w:t>-&gt;</w:t>
      </w:r>
      <w:proofErr w:type="spellStart"/>
      <w:proofErr w:type="gramStart"/>
      <w:r>
        <w:rPr>
          <w:rStyle w:val="CdigoHTML"/>
          <w:color w:val="FFFFFF"/>
          <w:spacing w:val="4"/>
        </w:rPr>
        <w:t>printDataCar</w:t>
      </w:r>
      <w:proofErr w:type="spellEnd"/>
      <w:r>
        <w:rPr>
          <w:rStyle w:val="CdigoHTML"/>
          <w:color w:val="FFFFFF"/>
          <w:spacing w:val="4"/>
        </w:rPr>
        <w:t>(</w:t>
      </w:r>
      <w:proofErr w:type="gramEnd"/>
      <w:r>
        <w:rPr>
          <w:rStyle w:val="CdigoHTML"/>
          <w:color w:val="FFFFFF"/>
          <w:spacing w:val="4"/>
        </w:rPr>
        <w:t>);</w:t>
      </w:r>
    </w:p>
    <w:p w14:paraId="14A48AB2"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w:t>
      </w:r>
      <w:proofErr w:type="spellStart"/>
      <w:r>
        <w:rPr>
          <w:rFonts w:ascii="Roboto" w:hAnsi="Roboto"/>
          <w:color w:val="EFF3F8"/>
          <w:sz w:val="27"/>
          <w:szCs w:val="27"/>
        </w:rPr>
        <w:t>Vualá</w:t>
      </w:r>
      <w:proofErr w:type="spellEnd"/>
      <w:r>
        <w:rPr>
          <w:rFonts w:ascii="Roboto" w:hAnsi="Roboto"/>
          <w:color w:val="EFF3F8"/>
          <w:sz w:val="27"/>
          <w:szCs w:val="27"/>
        </w:rPr>
        <w:t>!, ahora vemos que nuestra clase </w:t>
      </w:r>
      <w:proofErr w:type="spellStart"/>
      <w:r>
        <w:rPr>
          <w:rStyle w:val="CdigoHTML"/>
          <w:color w:val="EFF3F8"/>
          <w:sz w:val="27"/>
          <w:szCs w:val="27"/>
        </w:rPr>
        <w:t>UberVan</w:t>
      </w:r>
      <w:proofErr w:type="spellEnd"/>
      <w:r>
        <w:rPr>
          <w:rFonts w:ascii="Roboto" w:hAnsi="Roboto"/>
          <w:color w:val="EFF3F8"/>
          <w:sz w:val="27"/>
          <w:szCs w:val="27"/>
        </w:rPr>
        <w:t> nos permite añadir 6 pasajeros, mientras que el resto de clases nos permite seguir añadiendo 4 pasajeros, ¡hemos creado una clase polimórfica!</w:t>
      </w:r>
    </w:p>
    <w:p w14:paraId="0769813F" w14:textId="2F0DA2C4" w:rsidR="00903852" w:rsidRDefault="00903852" w:rsidP="00903852">
      <w:pPr>
        <w:rPr>
          <w:rFonts w:ascii="Times New Roman" w:hAnsi="Times New Roman"/>
          <w:sz w:val="24"/>
          <w:szCs w:val="24"/>
        </w:rPr>
      </w:pPr>
      <w:r>
        <w:rPr>
          <w:noProof/>
        </w:rPr>
        <w:drawing>
          <wp:inline distT="0" distB="0" distL="0" distR="0" wp14:anchorId="18D69AF8" wp14:editId="37A77A5A">
            <wp:extent cx="4297680" cy="541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7680" cy="541020"/>
                    </a:xfrm>
                    <a:prstGeom prst="rect">
                      <a:avLst/>
                    </a:prstGeom>
                    <a:noFill/>
                    <a:ln>
                      <a:noFill/>
                    </a:ln>
                  </pic:spPr>
                </pic:pic>
              </a:graphicData>
            </a:graphic>
          </wp:inline>
        </w:drawing>
      </w:r>
    </w:p>
    <w:p w14:paraId="758FF24D" w14:textId="77777777" w:rsidR="00903852" w:rsidRDefault="00903852" w:rsidP="00903852">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t>Reto</w:t>
      </w:r>
    </w:p>
    <w:p w14:paraId="2E4F5874" w14:textId="77777777" w:rsidR="00903852" w:rsidRDefault="00903852" w:rsidP="00903852">
      <w:pPr>
        <w:pStyle w:val="NormalWeb"/>
        <w:shd w:val="clear" w:color="auto" w:fill="121F3D"/>
        <w:spacing w:before="0" w:after="0"/>
        <w:rPr>
          <w:rFonts w:ascii="Roboto" w:hAnsi="Roboto"/>
          <w:color w:val="EFF3F8"/>
          <w:sz w:val="27"/>
          <w:szCs w:val="27"/>
        </w:rPr>
      </w:pPr>
      <w:r>
        <w:rPr>
          <w:rFonts w:ascii="Roboto" w:hAnsi="Roboto"/>
          <w:color w:val="EFF3F8"/>
          <w:sz w:val="27"/>
          <w:szCs w:val="27"/>
        </w:rPr>
        <w:t>Ahora que ya sabes cómo trabajar con polimorfismo en PHP, te reto a que apliques el polimorfismo al método </w:t>
      </w:r>
      <w:proofErr w:type="spellStart"/>
      <w:r>
        <w:rPr>
          <w:rStyle w:val="CdigoHTML"/>
          <w:color w:val="EFF3F8"/>
          <w:sz w:val="27"/>
          <w:szCs w:val="27"/>
        </w:rPr>
        <w:t>printDataCar</w:t>
      </w:r>
      <w:proofErr w:type="spellEnd"/>
      <w:r>
        <w:rPr>
          <w:rFonts w:ascii="Roboto" w:hAnsi="Roboto"/>
          <w:color w:val="EFF3F8"/>
          <w:sz w:val="27"/>
          <w:szCs w:val="27"/>
        </w:rPr>
        <w:t> de la clase </w:t>
      </w:r>
      <w:r>
        <w:rPr>
          <w:rStyle w:val="CdigoHTML"/>
          <w:color w:val="EFF3F8"/>
          <w:sz w:val="27"/>
          <w:szCs w:val="27"/>
        </w:rPr>
        <w:t>Car</w:t>
      </w:r>
      <w:r>
        <w:rPr>
          <w:rFonts w:ascii="Roboto" w:hAnsi="Roboto"/>
          <w:color w:val="EFF3F8"/>
          <w:sz w:val="27"/>
          <w:szCs w:val="27"/>
        </w:rPr>
        <w:t> en la clase </w:t>
      </w:r>
      <w:proofErr w:type="spellStart"/>
      <w:r>
        <w:rPr>
          <w:rStyle w:val="CdigoHTML"/>
          <w:color w:val="EFF3F8"/>
          <w:sz w:val="27"/>
          <w:szCs w:val="27"/>
        </w:rPr>
        <w:t>UberX</w:t>
      </w:r>
      <w:proofErr w:type="spellEnd"/>
      <w:r>
        <w:rPr>
          <w:rFonts w:ascii="Roboto" w:hAnsi="Roboto"/>
          <w:color w:val="EFF3F8"/>
          <w:sz w:val="27"/>
          <w:szCs w:val="27"/>
        </w:rPr>
        <w:t> de tal forma que al llamarlo desde una instancia de </w:t>
      </w:r>
      <w:proofErr w:type="spellStart"/>
      <w:r>
        <w:rPr>
          <w:rStyle w:val="CdigoHTML"/>
          <w:color w:val="EFF3F8"/>
          <w:sz w:val="27"/>
          <w:szCs w:val="27"/>
        </w:rPr>
        <w:t>UberX</w:t>
      </w:r>
      <w:proofErr w:type="spellEnd"/>
      <w:r>
        <w:rPr>
          <w:rFonts w:ascii="Roboto" w:hAnsi="Roboto"/>
          <w:color w:val="EFF3F8"/>
          <w:sz w:val="27"/>
          <w:szCs w:val="27"/>
        </w:rPr>
        <w:t> este también imprima la marca y el modelo.</w:t>
      </w:r>
    </w:p>
    <w:p w14:paraId="350123F2" w14:textId="77777777" w:rsidR="00903852" w:rsidRDefault="00903852" w:rsidP="00903852">
      <w:pPr>
        <w:pStyle w:val="NormalWeb"/>
        <w:shd w:val="clear" w:color="auto" w:fill="121F3D"/>
        <w:rPr>
          <w:rFonts w:ascii="Roboto" w:hAnsi="Roboto"/>
          <w:color w:val="EFF3F8"/>
          <w:sz w:val="27"/>
          <w:szCs w:val="27"/>
        </w:rPr>
      </w:pPr>
      <w:r>
        <w:rPr>
          <w:rFonts w:ascii="Roboto" w:hAnsi="Roboto"/>
          <w:color w:val="EFF3F8"/>
          <w:sz w:val="27"/>
          <w:szCs w:val="27"/>
        </w:rPr>
        <w:t>Una vez que hayas completado el reto puedes dejar tu solución en los aportes de la clase y compararlo con la solución de otros estudiantes. ¡Nos vemos en la siguiente clase para dar un repaso al diagrama UML de Uber que obtuvimos al final!</w:t>
      </w:r>
    </w:p>
    <w:p w14:paraId="1E169B9F" w14:textId="77777777" w:rsidR="00903852" w:rsidRDefault="00903852" w:rsidP="00227C3D">
      <w:pPr>
        <w:spacing w:after="0" w:line="240" w:lineRule="auto"/>
      </w:pPr>
    </w:p>
    <w:sectPr w:rsidR="0090385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3C45"/>
    <w:multiLevelType w:val="multilevel"/>
    <w:tmpl w:val="E57E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1"/>
  </w:num>
  <w:num w:numId="2" w16cid:durableId="1416197913">
    <w:abstractNumId w:val="6"/>
  </w:num>
  <w:num w:numId="3" w16cid:durableId="955599656">
    <w:abstractNumId w:val="7"/>
  </w:num>
  <w:num w:numId="4" w16cid:durableId="200558132">
    <w:abstractNumId w:val="4"/>
  </w:num>
  <w:num w:numId="5" w16cid:durableId="1234044997">
    <w:abstractNumId w:val="2"/>
  </w:num>
  <w:num w:numId="6" w16cid:durableId="1918055073">
    <w:abstractNumId w:val="3"/>
  </w:num>
  <w:num w:numId="7" w16cid:durableId="347801876">
    <w:abstractNumId w:val="5"/>
  </w:num>
  <w:num w:numId="8" w16cid:durableId="6034669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1C4679"/>
    <w:rsid w:val="00227C3D"/>
    <w:rsid w:val="002973FF"/>
    <w:rsid w:val="00333584"/>
    <w:rsid w:val="003C680E"/>
    <w:rsid w:val="003E05DA"/>
    <w:rsid w:val="003F76B8"/>
    <w:rsid w:val="00414B0A"/>
    <w:rsid w:val="00427F3E"/>
    <w:rsid w:val="004C0B18"/>
    <w:rsid w:val="004E1D33"/>
    <w:rsid w:val="004E1E32"/>
    <w:rsid w:val="00513D38"/>
    <w:rsid w:val="00515FD4"/>
    <w:rsid w:val="00524CDB"/>
    <w:rsid w:val="005636EA"/>
    <w:rsid w:val="005B24EB"/>
    <w:rsid w:val="005B585A"/>
    <w:rsid w:val="005D201B"/>
    <w:rsid w:val="00693A44"/>
    <w:rsid w:val="007C3DB9"/>
    <w:rsid w:val="007E5DA3"/>
    <w:rsid w:val="00827EA3"/>
    <w:rsid w:val="008B679D"/>
    <w:rsid w:val="0090181C"/>
    <w:rsid w:val="00903852"/>
    <w:rsid w:val="009050D7"/>
    <w:rsid w:val="009604E3"/>
    <w:rsid w:val="009965E5"/>
    <w:rsid w:val="009A29D6"/>
    <w:rsid w:val="009B1D24"/>
    <w:rsid w:val="009D1255"/>
    <w:rsid w:val="009E719E"/>
    <w:rsid w:val="00A66E44"/>
    <w:rsid w:val="00AF628B"/>
    <w:rsid w:val="00B1427E"/>
    <w:rsid w:val="00B45847"/>
    <w:rsid w:val="00B536A3"/>
    <w:rsid w:val="00C21A67"/>
    <w:rsid w:val="00C64BD1"/>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 w:type="character" w:customStyle="1" w:styleId="hljs-meta">
    <w:name w:val="hljs-meta"/>
    <w:basedOn w:val="Fuentedeprrafopredeter"/>
    <w:rsid w:val="00903852"/>
  </w:style>
  <w:style w:type="character" w:customStyle="1" w:styleId="hljs-class">
    <w:name w:val="hljs-class"/>
    <w:basedOn w:val="Fuentedeprrafopredeter"/>
    <w:rsid w:val="00903852"/>
  </w:style>
  <w:style w:type="character" w:customStyle="1" w:styleId="hljs-title">
    <w:name w:val="hljs-title"/>
    <w:basedOn w:val="Fuentedeprrafopredeter"/>
    <w:rsid w:val="00903852"/>
  </w:style>
  <w:style w:type="character" w:customStyle="1" w:styleId="hljs-comment">
    <w:name w:val="hljs-comment"/>
    <w:basedOn w:val="Fuentedeprrafopredeter"/>
    <w:rsid w:val="00903852"/>
  </w:style>
  <w:style w:type="character" w:customStyle="1" w:styleId="hljs-function">
    <w:name w:val="hljs-function"/>
    <w:basedOn w:val="Fuentedeprrafopredeter"/>
    <w:rsid w:val="00903852"/>
  </w:style>
  <w:style w:type="character" w:customStyle="1" w:styleId="hljs-params">
    <w:name w:val="hljs-params"/>
    <w:basedOn w:val="Fuentedeprrafopredeter"/>
    <w:rsid w:val="00903852"/>
  </w:style>
  <w:style w:type="character" w:customStyle="1" w:styleId="hljs-number">
    <w:name w:val="hljs-number"/>
    <w:basedOn w:val="Fuentedeprrafopredeter"/>
    <w:rsid w:val="00903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122">
      <w:bodyDiv w:val="1"/>
      <w:marLeft w:val="0"/>
      <w:marRight w:val="0"/>
      <w:marTop w:val="0"/>
      <w:marBottom w:val="0"/>
      <w:divBdr>
        <w:top w:val="none" w:sz="0" w:space="0" w:color="auto"/>
        <w:left w:val="none" w:sz="0" w:space="0" w:color="auto"/>
        <w:bottom w:val="none" w:sz="0" w:space="0" w:color="auto"/>
        <w:right w:val="none" w:sz="0" w:space="0" w:color="auto"/>
      </w:divBdr>
    </w:div>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97994364">
      <w:bodyDiv w:val="1"/>
      <w:marLeft w:val="0"/>
      <w:marRight w:val="0"/>
      <w:marTop w:val="0"/>
      <w:marBottom w:val="0"/>
      <w:divBdr>
        <w:top w:val="none" w:sz="0" w:space="0" w:color="auto"/>
        <w:left w:val="none" w:sz="0" w:space="0" w:color="auto"/>
        <w:bottom w:val="none" w:sz="0" w:space="0" w:color="auto"/>
        <w:right w:val="none" w:sz="0" w:space="0" w:color="auto"/>
      </w:divBdr>
    </w:div>
    <w:div w:id="107698882">
      <w:bodyDiv w:val="1"/>
      <w:marLeft w:val="0"/>
      <w:marRight w:val="0"/>
      <w:marTop w:val="0"/>
      <w:marBottom w:val="0"/>
      <w:divBdr>
        <w:top w:val="none" w:sz="0" w:space="0" w:color="auto"/>
        <w:left w:val="none" w:sz="0" w:space="0" w:color="auto"/>
        <w:bottom w:val="none" w:sz="0" w:space="0" w:color="auto"/>
        <w:right w:val="none" w:sz="0" w:space="0" w:color="auto"/>
      </w:divBdr>
    </w:div>
    <w:div w:id="121929165">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286813957">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34862039">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30210863">
      <w:bodyDiv w:val="1"/>
      <w:marLeft w:val="0"/>
      <w:marRight w:val="0"/>
      <w:marTop w:val="0"/>
      <w:marBottom w:val="0"/>
      <w:divBdr>
        <w:top w:val="none" w:sz="0" w:space="0" w:color="auto"/>
        <w:left w:val="none" w:sz="0" w:space="0" w:color="auto"/>
        <w:bottom w:val="none" w:sz="0" w:space="0" w:color="auto"/>
        <w:right w:val="none" w:sz="0" w:space="0" w:color="auto"/>
      </w:divBdr>
    </w:div>
    <w:div w:id="668750467">
      <w:bodyDiv w:val="1"/>
      <w:marLeft w:val="0"/>
      <w:marRight w:val="0"/>
      <w:marTop w:val="0"/>
      <w:marBottom w:val="0"/>
      <w:divBdr>
        <w:top w:val="none" w:sz="0" w:space="0" w:color="auto"/>
        <w:left w:val="none" w:sz="0" w:space="0" w:color="auto"/>
        <w:bottom w:val="none" w:sz="0" w:space="0" w:color="auto"/>
        <w:right w:val="none" w:sz="0" w:space="0" w:color="auto"/>
      </w:divBdr>
    </w:div>
    <w:div w:id="67287837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28069244">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780340136">
      <w:bodyDiv w:val="1"/>
      <w:marLeft w:val="0"/>
      <w:marRight w:val="0"/>
      <w:marTop w:val="0"/>
      <w:marBottom w:val="0"/>
      <w:divBdr>
        <w:top w:val="none" w:sz="0" w:space="0" w:color="auto"/>
        <w:left w:val="none" w:sz="0" w:space="0" w:color="auto"/>
        <w:bottom w:val="none" w:sz="0" w:space="0" w:color="auto"/>
        <w:right w:val="none" w:sz="0" w:space="0" w:color="auto"/>
      </w:divBdr>
    </w:div>
    <w:div w:id="843055881">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070">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49494567">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341346512">
      <w:bodyDiv w:val="1"/>
      <w:marLeft w:val="0"/>
      <w:marRight w:val="0"/>
      <w:marTop w:val="0"/>
      <w:marBottom w:val="0"/>
      <w:divBdr>
        <w:top w:val="none" w:sz="0" w:space="0" w:color="auto"/>
        <w:left w:val="none" w:sz="0" w:space="0" w:color="auto"/>
        <w:bottom w:val="none" w:sz="0" w:space="0" w:color="auto"/>
        <w:right w:val="none" w:sz="0" w:space="0" w:color="auto"/>
      </w:divBdr>
    </w:div>
    <w:div w:id="1384987539">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10291977">
      <w:bodyDiv w:val="1"/>
      <w:marLeft w:val="0"/>
      <w:marRight w:val="0"/>
      <w:marTop w:val="0"/>
      <w:marBottom w:val="0"/>
      <w:divBdr>
        <w:top w:val="none" w:sz="0" w:space="0" w:color="auto"/>
        <w:left w:val="none" w:sz="0" w:space="0" w:color="auto"/>
        <w:bottom w:val="none" w:sz="0" w:space="0" w:color="auto"/>
        <w:right w:val="none" w:sz="0" w:space="0" w:color="auto"/>
      </w:divBdr>
    </w:div>
    <w:div w:id="1535970160">
      <w:bodyDiv w:val="1"/>
      <w:marLeft w:val="0"/>
      <w:marRight w:val="0"/>
      <w:marTop w:val="0"/>
      <w:marBottom w:val="0"/>
      <w:divBdr>
        <w:top w:val="none" w:sz="0" w:space="0" w:color="auto"/>
        <w:left w:val="none" w:sz="0" w:space="0" w:color="auto"/>
        <w:bottom w:val="none" w:sz="0" w:space="0" w:color="auto"/>
        <w:right w:val="none" w:sz="0" w:space="0" w:color="auto"/>
      </w:divBdr>
    </w:div>
    <w:div w:id="1578056965">
      <w:bodyDiv w:val="1"/>
      <w:marLeft w:val="0"/>
      <w:marRight w:val="0"/>
      <w:marTop w:val="0"/>
      <w:marBottom w:val="0"/>
      <w:divBdr>
        <w:top w:val="none" w:sz="0" w:space="0" w:color="auto"/>
        <w:left w:val="none" w:sz="0" w:space="0" w:color="auto"/>
        <w:bottom w:val="none" w:sz="0" w:space="0" w:color="auto"/>
        <w:right w:val="none" w:sz="0" w:space="0" w:color="auto"/>
      </w:divBdr>
    </w:div>
    <w:div w:id="1582786433">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728916102">
      <w:bodyDiv w:val="1"/>
      <w:marLeft w:val="0"/>
      <w:marRight w:val="0"/>
      <w:marTop w:val="0"/>
      <w:marBottom w:val="0"/>
      <w:divBdr>
        <w:top w:val="none" w:sz="0" w:space="0" w:color="auto"/>
        <w:left w:val="none" w:sz="0" w:space="0" w:color="auto"/>
        <w:bottom w:val="none" w:sz="0" w:space="0" w:color="auto"/>
        <w:right w:val="none" w:sz="0" w:space="0" w:color="auto"/>
      </w:divBdr>
    </w:div>
    <w:div w:id="1753622019">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19290479">
      <w:bodyDiv w:val="1"/>
      <w:marLeft w:val="0"/>
      <w:marRight w:val="0"/>
      <w:marTop w:val="0"/>
      <w:marBottom w:val="0"/>
      <w:divBdr>
        <w:top w:val="none" w:sz="0" w:space="0" w:color="auto"/>
        <w:left w:val="none" w:sz="0" w:space="0" w:color="auto"/>
        <w:bottom w:val="none" w:sz="0" w:space="0" w:color="auto"/>
        <w:right w:val="none" w:sz="0" w:space="0" w:color="auto"/>
      </w:divBdr>
    </w:div>
    <w:div w:id="1920944088">
      <w:bodyDiv w:val="1"/>
      <w:marLeft w:val="0"/>
      <w:marRight w:val="0"/>
      <w:marTop w:val="0"/>
      <w:marBottom w:val="0"/>
      <w:divBdr>
        <w:top w:val="none" w:sz="0" w:space="0" w:color="auto"/>
        <w:left w:val="none" w:sz="0" w:space="0" w:color="auto"/>
        <w:bottom w:val="none" w:sz="0" w:space="0" w:color="auto"/>
        <w:right w:val="none" w:sz="0" w:space="0" w:color="auto"/>
      </w:divBdr>
    </w:div>
    <w:div w:id="193825311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 w:id="212384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hyperlink" Target="http://uberpool.py/" TargetMode="External"/><Relationship Id="rId63" Type="http://schemas.openxmlformats.org/officeDocument/2006/relationships/image" Target="media/image51.jpe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hyperlink" Target="https://www.youtube.com/watch?v=Z0yLerU0g-Q" TargetMode="External"/><Relationship Id="rId29" Type="http://schemas.openxmlformats.org/officeDocument/2006/relationships/image" Target="media/image24.pn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github.com/anncode1/Curso-POO-Platzi/tree/3.1.POOJS" TargetMode="External"/><Relationship Id="rId53" Type="http://schemas.openxmlformats.org/officeDocument/2006/relationships/image" Target="media/image43.jpeg"/><Relationship Id="rId58" Type="http://schemas.openxmlformats.org/officeDocument/2006/relationships/image" Target="media/image47.jpeg"/><Relationship Id="rId66"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hyperlink" Target="https://github.com/anncode1/Curso-POO-Platzi/tree/9251101bdc2722ed13f9d93cb432ba8e9aba17b4/JS" TargetMode="External"/><Relationship Id="rId19" Type="http://schemas.openxmlformats.org/officeDocument/2006/relationships/image" Target="media/image14.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uberblack.py/" TargetMode="External"/><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uberx.py/" TargetMode="External"/><Relationship Id="rId59" Type="http://schemas.openxmlformats.org/officeDocument/2006/relationships/image" Target="media/image48.jpeg"/><Relationship Id="rId67" Type="http://schemas.openxmlformats.org/officeDocument/2006/relationships/image" Target="media/image55.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hyperlink" Target="https://github.com/anncode1/Curso-POO-Platzi/tree/2cbdf9db470a98323328f8a21bf6a9de941d008e/Python" TargetMode="External"/><Relationship Id="rId62" Type="http://schemas.openxmlformats.org/officeDocument/2006/relationships/image" Target="media/image50.jpeg"/><Relationship Id="rId70"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hyperlink" Target="http://ubervan.py/" TargetMode="External"/><Relationship Id="rId57" Type="http://schemas.openxmlformats.org/officeDocument/2006/relationships/image" Target="media/image46.jpeg"/><Relationship Id="rId10" Type="http://schemas.openxmlformats.org/officeDocument/2006/relationships/image" Target="media/image6.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0.jpeg"/><Relationship Id="rId55" Type="http://schemas.openxmlformats.org/officeDocument/2006/relationships/image" Target="media/image44.jpeg"/><Relationship Id="rId7" Type="http://schemas.openxmlformats.org/officeDocument/2006/relationships/image" Target="media/image3.jpeg"/><Relationship Id="rId71" Type="http://schemas.openxmlformats.org/officeDocument/2006/relationships/image" Target="media/image5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1</Pages>
  <Words>3394</Words>
  <Characters>18669</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lo mejor de lo mejor</cp:lastModifiedBy>
  <cp:revision>19</cp:revision>
  <dcterms:created xsi:type="dcterms:W3CDTF">2022-09-12T16:23:00Z</dcterms:created>
  <dcterms:modified xsi:type="dcterms:W3CDTF">2022-09-20T02:33:00Z</dcterms:modified>
</cp:coreProperties>
</file>